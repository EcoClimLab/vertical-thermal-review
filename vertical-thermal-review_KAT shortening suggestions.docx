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63FEA" w14:textId="77777777" w:rsidR="00775850" w:rsidRDefault="00A65ACE">
      <w:pPr>
        <w:pStyle w:val="FirstParagraph"/>
      </w:pPr>
      <w:r>
        <w:rPr>
          <w:b/>
          <w:bCs/>
        </w:rPr>
        <w:t>Title:</w:t>
      </w:r>
      <w:r>
        <w:t xml:space="preserve"> Thermal sensitivity across forest vertical profiles: patterns, mechanisms, and ecological implications</w:t>
      </w:r>
    </w:p>
    <w:p w14:paraId="715EFAE0" w14:textId="77777777" w:rsidR="00775850" w:rsidRDefault="00A65ACE">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3CB61C7" w14:textId="77777777" w:rsidR="00775850" w:rsidRDefault="00A65ACE">
      <w:pPr>
        <w:pStyle w:val="BodyText"/>
      </w:pPr>
      <w:r>
        <w:rPr>
          <w:b/>
          <w:bCs/>
        </w:rPr>
        <w:t>Author Affiliations:</w:t>
      </w:r>
    </w:p>
    <w:p w14:paraId="0C72F99F" w14:textId="77777777" w:rsidR="00775850" w:rsidRDefault="00A65ACE">
      <w:pPr>
        <w:numPr>
          <w:ilvl w:val="0"/>
          <w:numId w:val="2"/>
        </w:numPr>
      </w:pPr>
      <w:r>
        <w:t>Conservation Ecology Center; Smithsonian Conservation Biology Institute; Front Royal, VA 22630, USA</w:t>
      </w:r>
    </w:p>
    <w:p w14:paraId="31DEF293" w14:textId="77777777" w:rsidR="00775850" w:rsidRDefault="00A65ACE">
      <w:pPr>
        <w:numPr>
          <w:ilvl w:val="0"/>
          <w:numId w:val="2"/>
        </w:numPr>
      </w:pPr>
      <w:r>
        <w:t>Department of Ecology and Evolutionary Biology, UCLA, Los Angeles, CA 90039, USA</w:t>
      </w:r>
    </w:p>
    <w:p w14:paraId="510CB284" w14:textId="77777777" w:rsidR="00775850" w:rsidRDefault="00A65ACE">
      <w:pPr>
        <w:numPr>
          <w:ilvl w:val="0"/>
          <w:numId w:val="2"/>
        </w:numPr>
      </w:pPr>
      <w:r>
        <w:t>Smithsonian Tropical Research Institute; Panama, Republic of Panama</w:t>
      </w:r>
    </w:p>
    <w:p w14:paraId="6F2945DF" w14:textId="77777777" w:rsidR="00775850" w:rsidRDefault="00A65ACE">
      <w:pPr>
        <w:numPr>
          <w:ilvl w:val="0"/>
          <w:numId w:val="2"/>
        </w:numPr>
      </w:pPr>
      <w:r>
        <w:t>Center for Geospatial Analytics; North Carolina State University; Raleigh, NC 27607, USA</w:t>
      </w:r>
    </w:p>
    <w:p w14:paraId="1D6A66A3" w14:textId="77777777" w:rsidR="00775850" w:rsidRDefault="00A65ACE">
      <w:pPr>
        <w:numPr>
          <w:ilvl w:val="0"/>
          <w:numId w:val="2"/>
        </w:numPr>
      </w:pPr>
      <w:r>
        <w:t>Department of Organismic and Evolutionary Biology, Harvard University, Cambridge, MA 02138, USA</w:t>
      </w:r>
    </w:p>
    <w:p w14:paraId="15F040FA" w14:textId="77777777" w:rsidR="00775850" w:rsidRDefault="00A65ACE">
      <w:pPr>
        <w:numPr>
          <w:ilvl w:val="0"/>
          <w:numId w:val="2"/>
        </w:numPr>
      </w:pPr>
      <w:r>
        <w:t>Dep</w:t>
      </w:r>
      <w:r>
        <w:t>artment of Forestry, Michigan State University, East Lansing, MI 48824, USA</w:t>
      </w:r>
    </w:p>
    <w:p w14:paraId="3CF96E6B" w14:textId="77777777" w:rsidR="00775850" w:rsidRDefault="00A65ACE">
      <w:pPr>
        <w:numPr>
          <w:ilvl w:val="0"/>
          <w:numId w:val="2"/>
        </w:numPr>
      </w:pPr>
      <w:r>
        <w:t>Department of Civil &amp; Environmental Engineering, University of Michigan, Ann Arbor, MI 48109, USA</w:t>
      </w:r>
    </w:p>
    <w:p w14:paraId="480DD02B" w14:textId="77777777" w:rsidR="00775850" w:rsidRDefault="00A65ACE">
      <w:pPr>
        <w:numPr>
          <w:ilvl w:val="0"/>
          <w:numId w:val="2"/>
        </w:numPr>
      </w:pPr>
      <w:r>
        <w:t>Department of Plant Sciences; University of California; Davis, CA, 95616, USA</w:t>
      </w:r>
    </w:p>
    <w:p w14:paraId="54F7DE88" w14:textId="77777777" w:rsidR="00775850" w:rsidRDefault="00A65ACE">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388"/>
        <w:gridCol w:w="1137"/>
        <w:gridCol w:w="2582"/>
        <w:gridCol w:w="1253"/>
      </w:tblGrid>
      <w:tr w:rsidR="00DC0FE2" w14:paraId="5F047B6F" w14:textId="77777777" w:rsidTr="00B4614F">
        <w:trPr>
          <w:cnfStyle w:val="100000000000" w:firstRow="1" w:lastRow="0" w:firstColumn="0" w:lastColumn="0" w:oddVBand="0" w:evenVBand="0" w:oddHBand="0" w:evenHBand="0" w:firstRowFirstColumn="0" w:firstRowLastColumn="0" w:lastRowFirstColumn="0" w:lastRowLastColumn="0"/>
        </w:trPr>
        <w:tc>
          <w:tcPr>
            <w:tcW w:w="0" w:type="auto"/>
          </w:tcPr>
          <w:p w14:paraId="25B3DF55" w14:textId="77777777" w:rsidR="00DC0FE2" w:rsidRDefault="00DC0FE2" w:rsidP="00B4614F">
            <w:pPr>
              <w:pStyle w:val="Compact"/>
            </w:pPr>
            <w:r>
              <w:t>Text</w:t>
            </w:r>
          </w:p>
        </w:tc>
        <w:tc>
          <w:tcPr>
            <w:tcW w:w="0" w:type="auto"/>
          </w:tcPr>
          <w:p w14:paraId="008B77A1" w14:textId="77777777" w:rsidR="00DC0FE2" w:rsidRDefault="00DC0FE2" w:rsidP="00B4614F">
            <w:pPr>
              <w:pStyle w:val="Compact"/>
            </w:pPr>
            <w:r>
              <w:t>word count</w:t>
            </w:r>
          </w:p>
        </w:tc>
        <w:tc>
          <w:tcPr>
            <w:tcW w:w="0" w:type="auto"/>
          </w:tcPr>
          <w:p w14:paraId="0179145D" w14:textId="77777777" w:rsidR="00DC0FE2" w:rsidRDefault="00DC0FE2" w:rsidP="00B4614F">
            <w:pPr>
              <w:pStyle w:val="Compact"/>
            </w:pPr>
            <w:r>
              <w:t>other</w:t>
            </w:r>
          </w:p>
        </w:tc>
        <w:tc>
          <w:tcPr>
            <w:tcW w:w="0" w:type="auto"/>
          </w:tcPr>
          <w:p w14:paraId="1D0EE218" w14:textId="77777777" w:rsidR="00DC0FE2" w:rsidRDefault="00DC0FE2" w:rsidP="00B4614F">
            <w:pPr>
              <w:pStyle w:val="Compact"/>
            </w:pPr>
            <w:r>
              <w:t>n</w:t>
            </w:r>
          </w:p>
        </w:tc>
      </w:tr>
      <w:tr w:rsidR="00DC0FE2" w14:paraId="337A4317" w14:textId="77777777" w:rsidTr="00B4614F">
        <w:tc>
          <w:tcPr>
            <w:tcW w:w="0" w:type="auto"/>
          </w:tcPr>
          <w:p w14:paraId="4A00322B" w14:textId="77777777" w:rsidR="00DC0FE2" w:rsidRDefault="00DC0FE2" w:rsidP="00B4614F">
            <w:pPr>
              <w:pStyle w:val="Compact"/>
            </w:pPr>
            <w:r>
              <w:t xml:space="preserve">Total word count (excluding summary, </w:t>
            </w:r>
            <w:proofErr w:type="gramStart"/>
            <w:r>
              <w:t>references</w:t>
            </w:r>
            <w:proofErr w:type="gramEnd"/>
            <w:r>
              <w:t xml:space="preserve"> and legends)</w:t>
            </w:r>
          </w:p>
        </w:tc>
        <w:tc>
          <w:tcPr>
            <w:tcW w:w="0" w:type="auto"/>
          </w:tcPr>
          <w:p w14:paraId="04917FE1" w14:textId="77777777" w:rsidR="00DC0FE2" w:rsidRDefault="00DC0FE2" w:rsidP="00B4614F">
            <w:pPr>
              <w:pStyle w:val="Compact"/>
            </w:pPr>
            <w:r>
              <w:t>11810</w:t>
            </w:r>
          </w:p>
        </w:tc>
        <w:tc>
          <w:tcPr>
            <w:tcW w:w="0" w:type="auto"/>
          </w:tcPr>
          <w:p w14:paraId="5CE38F90" w14:textId="77777777" w:rsidR="00DC0FE2" w:rsidRDefault="00DC0FE2" w:rsidP="00B4614F">
            <w:pPr>
              <w:pStyle w:val="Compact"/>
            </w:pPr>
            <w:r>
              <w:t>No. of figures</w:t>
            </w:r>
          </w:p>
        </w:tc>
        <w:tc>
          <w:tcPr>
            <w:tcW w:w="0" w:type="auto"/>
          </w:tcPr>
          <w:p w14:paraId="21076354" w14:textId="77777777" w:rsidR="00DC0FE2" w:rsidRDefault="00DC0FE2" w:rsidP="00B4614F">
            <w:pPr>
              <w:pStyle w:val="Compact"/>
            </w:pPr>
            <w:r>
              <w:t xml:space="preserve">6 (all </w:t>
            </w:r>
            <w:proofErr w:type="spellStart"/>
            <w:r>
              <w:t>colour</w:t>
            </w:r>
            <w:proofErr w:type="spellEnd"/>
            <w:r>
              <w:t>)</w:t>
            </w:r>
          </w:p>
        </w:tc>
      </w:tr>
      <w:tr w:rsidR="00DC0FE2" w14:paraId="515E636C" w14:textId="77777777" w:rsidTr="00B4614F">
        <w:tc>
          <w:tcPr>
            <w:tcW w:w="0" w:type="auto"/>
          </w:tcPr>
          <w:p w14:paraId="746C9E52" w14:textId="77777777" w:rsidR="00DC0FE2" w:rsidRDefault="00DC0FE2" w:rsidP="00B4614F">
            <w:pPr>
              <w:pStyle w:val="Compact"/>
            </w:pPr>
            <w:r>
              <w:t>Summary</w:t>
            </w:r>
          </w:p>
        </w:tc>
        <w:tc>
          <w:tcPr>
            <w:tcW w:w="0" w:type="auto"/>
          </w:tcPr>
          <w:p w14:paraId="0602AF3F" w14:textId="77777777" w:rsidR="00DC0FE2" w:rsidRDefault="00DC0FE2" w:rsidP="00B4614F">
            <w:pPr>
              <w:pStyle w:val="Compact"/>
            </w:pPr>
            <w:r>
              <w:t>200</w:t>
            </w:r>
          </w:p>
        </w:tc>
        <w:tc>
          <w:tcPr>
            <w:tcW w:w="0" w:type="auto"/>
          </w:tcPr>
          <w:p w14:paraId="3009B651" w14:textId="77777777" w:rsidR="00DC0FE2" w:rsidRDefault="00DC0FE2" w:rsidP="00B4614F">
            <w:pPr>
              <w:pStyle w:val="Compact"/>
            </w:pPr>
            <w:r>
              <w:t>No. of Tables</w:t>
            </w:r>
          </w:p>
        </w:tc>
        <w:tc>
          <w:tcPr>
            <w:tcW w:w="0" w:type="auto"/>
          </w:tcPr>
          <w:p w14:paraId="7FA3FE44" w14:textId="77777777" w:rsidR="00DC0FE2" w:rsidRDefault="00DC0FE2" w:rsidP="00B4614F">
            <w:pPr>
              <w:pStyle w:val="Compact"/>
            </w:pPr>
            <w:r>
              <w:t>2</w:t>
            </w:r>
          </w:p>
        </w:tc>
      </w:tr>
      <w:tr w:rsidR="00DC0FE2" w14:paraId="49974D7B" w14:textId="77777777" w:rsidTr="00B4614F">
        <w:tc>
          <w:tcPr>
            <w:tcW w:w="0" w:type="auto"/>
          </w:tcPr>
          <w:p w14:paraId="2D1915A7" w14:textId="77777777" w:rsidR="00DC0FE2" w:rsidRDefault="00DC0FE2" w:rsidP="00B4614F">
            <w:pPr>
              <w:pStyle w:val="Compact"/>
            </w:pPr>
            <w:r>
              <w:t>Introduction</w:t>
            </w:r>
          </w:p>
        </w:tc>
        <w:tc>
          <w:tcPr>
            <w:tcW w:w="0" w:type="auto"/>
          </w:tcPr>
          <w:p w14:paraId="36608554" w14:textId="77777777" w:rsidR="00DC0FE2" w:rsidRDefault="00DC0FE2" w:rsidP="00B4614F">
            <w:pPr>
              <w:pStyle w:val="Compact"/>
            </w:pPr>
            <w:r>
              <w:t>498</w:t>
            </w:r>
          </w:p>
        </w:tc>
        <w:tc>
          <w:tcPr>
            <w:tcW w:w="0" w:type="auto"/>
          </w:tcPr>
          <w:p w14:paraId="2FE7C34E" w14:textId="77777777" w:rsidR="00DC0FE2" w:rsidRDefault="00DC0FE2" w:rsidP="00B4614F">
            <w:pPr>
              <w:pStyle w:val="Compact"/>
            </w:pPr>
            <w:r>
              <w:t>No of Supporting Information files</w:t>
            </w:r>
          </w:p>
        </w:tc>
        <w:tc>
          <w:tcPr>
            <w:tcW w:w="0" w:type="auto"/>
          </w:tcPr>
          <w:p w14:paraId="693C4E5E" w14:textId="77777777" w:rsidR="00DC0FE2" w:rsidRDefault="00DC0FE2" w:rsidP="00B4614F">
            <w:pPr>
              <w:pStyle w:val="Compact"/>
            </w:pPr>
            <w:r>
              <w:t>6</w:t>
            </w:r>
          </w:p>
        </w:tc>
      </w:tr>
      <w:tr w:rsidR="00DC0FE2" w14:paraId="2CB5AEDF" w14:textId="77777777" w:rsidTr="00B4614F">
        <w:tc>
          <w:tcPr>
            <w:tcW w:w="0" w:type="auto"/>
          </w:tcPr>
          <w:p w14:paraId="4C843FA6" w14:textId="77777777" w:rsidR="00DC0FE2" w:rsidRDefault="00DC0FE2" w:rsidP="00B4614F">
            <w:pPr>
              <w:pStyle w:val="Compact"/>
            </w:pPr>
            <w:r>
              <w:t>Review of vertical gradients</w:t>
            </w:r>
          </w:p>
        </w:tc>
        <w:tc>
          <w:tcPr>
            <w:tcW w:w="0" w:type="auto"/>
          </w:tcPr>
          <w:p w14:paraId="088AA697" w14:textId="77777777" w:rsidR="00DC0FE2" w:rsidRDefault="00DC0FE2" w:rsidP="00B4614F">
            <w:pPr>
              <w:pStyle w:val="Compact"/>
            </w:pPr>
            <w:r>
              <w:t>8192</w:t>
            </w:r>
          </w:p>
        </w:tc>
        <w:tc>
          <w:tcPr>
            <w:tcW w:w="0" w:type="auto"/>
          </w:tcPr>
          <w:p w14:paraId="4A2595D1" w14:textId="77777777" w:rsidR="00DC0FE2" w:rsidRDefault="00DC0FE2" w:rsidP="00B4614F"/>
        </w:tc>
        <w:tc>
          <w:tcPr>
            <w:tcW w:w="0" w:type="auto"/>
          </w:tcPr>
          <w:p w14:paraId="1EF15E27" w14:textId="77777777" w:rsidR="00DC0FE2" w:rsidRDefault="00DC0FE2" w:rsidP="00B4614F"/>
        </w:tc>
      </w:tr>
      <w:tr w:rsidR="00DC0FE2" w14:paraId="5C64EB38" w14:textId="77777777" w:rsidTr="00B4614F">
        <w:tc>
          <w:tcPr>
            <w:tcW w:w="0" w:type="auto"/>
          </w:tcPr>
          <w:p w14:paraId="51027D66" w14:textId="77777777" w:rsidR="00DC0FE2" w:rsidRDefault="00DC0FE2" w:rsidP="00B4614F">
            <w:pPr>
              <w:pStyle w:val="Compact"/>
            </w:pPr>
            <w:r>
              <w:t>Implications</w:t>
            </w:r>
          </w:p>
        </w:tc>
        <w:tc>
          <w:tcPr>
            <w:tcW w:w="0" w:type="auto"/>
          </w:tcPr>
          <w:p w14:paraId="67918A78" w14:textId="77777777" w:rsidR="00DC0FE2" w:rsidRDefault="00DC0FE2" w:rsidP="00B4614F">
            <w:pPr>
              <w:pStyle w:val="Compact"/>
            </w:pPr>
            <w:r>
              <w:t>2842</w:t>
            </w:r>
          </w:p>
        </w:tc>
        <w:tc>
          <w:tcPr>
            <w:tcW w:w="0" w:type="auto"/>
          </w:tcPr>
          <w:p w14:paraId="557A0452" w14:textId="77777777" w:rsidR="00DC0FE2" w:rsidRDefault="00DC0FE2" w:rsidP="00B4614F"/>
        </w:tc>
        <w:tc>
          <w:tcPr>
            <w:tcW w:w="0" w:type="auto"/>
          </w:tcPr>
          <w:p w14:paraId="450498C1" w14:textId="77777777" w:rsidR="00DC0FE2" w:rsidRDefault="00DC0FE2" w:rsidP="00B4614F"/>
        </w:tc>
      </w:tr>
      <w:tr w:rsidR="00DC0FE2" w14:paraId="6D5AA906" w14:textId="77777777" w:rsidTr="00B4614F">
        <w:tc>
          <w:tcPr>
            <w:tcW w:w="0" w:type="auto"/>
          </w:tcPr>
          <w:p w14:paraId="26A0ABA5" w14:textId="77777777" w:rsidR="00DC0FE2" w:rsidRDefault="00DC0FE2" w:rsidP="00B4614F">
            <w:pPr>
              <w:pStyle w:val="Compact"/>
            </w:pPr>
            <w:r>
              <w:t>Conclusions</w:t>
            </w:r>
          </w:p>
        </w:tc>
        <w:tc>
          <w:tcPr>
            <w:tcW w:w="0" w:type="auto"/>
          </w:tcPr>
          <w:p w14:paraId="7CE5ACC8" w14:textId="77777777" w:rsidR="00DC0FE2" w:rsidRDefault="00DC0FE2" w:rsidP="00B4614F">
            <w:pPr>
              <w:pStyle w:val="Compact"/>
            </w:pPr>
            <w:r>
              <w:t>278</w:t>
            </w:r>
          </w:p>
        </w:tc>
        <w:tc>
          <w:tcPr>
            <w:tcW w:w="0" w:type="auto"/>
          </w:tcPr>
          <w:p w14:paraId="12227EAD" w14:textId="77777777" w:rsidR="00DC0FE2" w:rsidRDefault="00DC0FE2" w:rsidP="00B4614F"/>
        </w:tc>
        <w:tc>
          <w:tcPr>
            <w:tcW w:w="0" w:type="auto"/>
          </w:tcPr>
          <w:p w14:paraId="50627CCD" w14:textId="77777777" w:rsidR="00DC0FE2" w:rsidRDefault="00DC0FE2" w:rsidP="00B4614F"/>
        </w:tc>
      </w:tr>
      <w:tr w:rsidR="00DC0FE2" w14:paraId="054EF4E5" w14:textId="77777777" w:rsidTr="00B4614F">
        <w:tc>
          <w:tcPr>
            <w:tcW w:w="0" w:type="auto"/>
          </w:tcPr>
          <w:p w14:paraId="4A13423E" w14:textId="77777777" w:rsidR="00DC0FE2" w:rsidRDefault="00DC0FE2" w:rsidP="00B4614F">
            <w:pPr>
              <w:pStyle w:val="Compact"/>
            </w:pPr>
            <w:r>
              <w:t>Acknowledgments</w:t>
            </w:r>
          </w:p>
        </w:tc>
        <w:tc>
          <w:tcPr>
            <w:tcW w:w="0" w:type="auto"/>
          </w:tcPr>
          <w:p w14:paraId="5FE11020" w14:textId="77777777" w:rsidR="00DC0FE2" w:rsidRDefault="00DC0FE2" w:rsidP="00B4614F">
            <w:pPr>
              <w:pStyle w:val="Compact"/>
            </w:pPr>
            <w:r>
              <w:t>44</w:t>
            </w:r>
          </w:p>
        </w:tc>
        <w:tc>
          <w:tcPr>
            <w:tcW w:w="0" w:type="auto"/>
          </w:tcPr>
          <w:p w14:paraId="58348007" w14:textId="77777777" w:rsidR="00DC0FE2" w:rsidRDefault="00DC0FE2" w:rsidP="00B4614F"/>
        </w:tc>
        <w:tc>
          <w:tcPr>
            <w:tcW w:w="0" w:type="auto"/>
          </w:tcPr>
          <w:p w14:paraId="712075AA" w14:textId="77777777" w:rsidR="00DC0FE2" w:rsidRDefault="00DC0FE2" w:rsidP="00B4614F"/>
        </w:tc>
      </w:tr>
      <w:tr w:rsidR="00775850" w14:paraId="44918069" w14:textId="77777777">
        <w:tc>
          <w:tcPr>
            <w:tcW w:w="0" w:type="auto"/>
          </w:tcPr>
          <w:p w14:paraId="4420EA3D" w14:textId="77777777" w:rsidR="00775850" w:rsidRDefault="00A65ACE">
            <w:pPr>
              <w:pStyle w:val="Compact"/>
            </w:pPr>
            <w:r>
              <w:t>Text</w:t>
            </w:r>
          </w:p>
        </w:tc>
        <w:tc>
          <w:tcPr>
            <w:tcW w:w="0" w:type="auto"/>
          </w:tcPr>
          <w:p w14:paraId="3DC6F00A" w14:textId="77777777" w:rsidR="00775850" w:rsidRDefault="00A65ACE">
            <w:pPr>
              <w:pStyle w:val="Compact"/>
            </w:pPr>
            <w:r>
              <w:t>word count</w:t>
            </w:r>
          </w:p>
        </w:tc>
        <w:tc>
          <w:tcPr>
            <w:tcW w:w="0" w:type="auto"/>
          </w:tcPr>
          <w:p w14:paraId="13F38D39" w14:textId="77777777" w:rsidR="00775850" w:rsidRDefault="00A65ACE">
            <w:pPr>
              <w:pStyle w:val="Compact"/>
            </w:pPr>
            <w:r>
              <w:t>other</w:t>
            </w:r>
          </w:p>
        </w:tc>
        <w:tc>
          <w:tcPr>
            <w:tcW w:w="0" w:type="auto"/>
          </w:tcPr>
          <w:p w14:paraId="017D722B" w14:textId="77777777" w:rsidR="00775850" w:rsidRDefault="00A65ACE">
            <w:pPr>
              <w:pStyle w:val="Compact"/>
            </w:pPr>
            <w:r>
              <w:t>n</w:t>
            </w:r>
          </w:p>
        </w:tc>
      </w:tr>
    </w:tbl>
    <w:p w14:paraId="143CA721" w14:textId="77777777" w:rsidR="00DC0FE2" w:rsidRDefault="00DC0FE2">
      <w:pPr>
        <w:pStyle w:val="Heading2"/>
      </w:pPr>
      <w:bookmarkStart w:id="0" w:name="summary"/>
    </w:p>
    <w:p w14:paraId="40DF40AA" w14:textId="39F1214A" w:rsidR="00DC0FE2" w:rsidRDefault="00DC0FE2">
      <w:pPr>
        <w:rPr>
          <w:ins w:id="1" w:author="Teixeira, Kristina A." w:date="2022-03-20T09:26:00Z"/>
        </w:rPr>
      </w:pPr>
      <w:ins w:id="2" w:author="Teixeira, Kristina A." w:date="2022-03-20T09:25:00Z">
        <w:r>
          <w:t>General strategies:</w:t>
        </w:r>
      </w:ins>
    </w:p>
    <w:p w14:paraId="3974CC2D" w14:textId="3A5619A2" w:rsidR="00B36F83" w:rsidRDefault="00DC0FE2" w:rsidP="00DC0FE2">
      <w:pPr>
        <w:pStyle w:val="ListParagraph"/>
        <w:numPr>
          <w:ilvl w:val="0"/>
          <w:numId w:val="3"/>
        </w:numPr>
        <w:rPr>
          <w:ins w:id="3" w:author="Teixeira, Kristina A." w:date="2022-03-20T12:23:00Z"/>
        </w:rPr>
      </w:pPr>
      <w:ins w:id="4" w:author="Teixeira, Kristina A." w:date="2022-03-20T09:26:00Z">
        <w:r>
          <w:t>Most references add 4 words, so reduce these where you can</w:t>
        </w:r>
      </w:ins>
      <w:ins w:id="5" w:author="Teixeira, Kristina A." w:date="2022-03-20T12:29:00Z">
        <w:r w:rsidR="00A973FF">
          <w:t>. (You can just comment out references</w:t>
        </w:r>
      </w:ins>
      <w:ins w:id="6" w:author="Teixeira, Kristina A." w:date="2022-03-20T12:30:00Z">
        <w:r w:rsidR="00A973FF">
          <w:t xml:space="preserve"> in place so that you don’t lose the info: </w:t>
        </w:r>
        <w:proofErr w:type="gramStart"/>
        <w:r w:rsidR="00A973FF">
          <w:t>&lt;!</w:t>
        </w:r>
        <w:r w:rsidR="00581427">
          <w:t>--</w:t>
        </w:r>
        <w:proofErr w:type="gramEnd"/>
        <w:r w:rsidR="00581427">
          <w:t>[content]</w:t>
        </w:r>
        <w:r w:rsidR="00A973FF">
          <w:t xml:space="preserve"> --&gt;)</w:t>
        </w:r>
      </w:ins>
      <w:ins w:id="7" w:author="Teixeira, Kristina A." w:date="2022-03-20T09:26:00Z">
        <w:r>
          <w:t>. For example,</w:t>
        </w:r>
      </w:ins>
    </w:p>
    <w:p w14:paraId="7296F177" w14:textId="4E65FBAC" w:rsidR="00DC0FE2" w:rsidRDefault="00DC0FE2" w:rsidP="00B36F83">
      <w:pPr>
        <w:pStyle w:val="ListParagraph"/>
        <w:numPr>
          <w:ilvl w:val="1"/>
          <w:numId w:val="3"/>
        </w:numPr>
        <w:rPr>
          <w:ins w:id="8" w:author="Teixeira, Kristina A." w:date="2022-03-20T12:22:00Z"/>
        </w:rPr>
        <w:pPrChange w:id="9" w:author="Teixeira, Kristina A." w:date="2022-03-20T12:23:00Z">
          <w:pPr>
            <w:pStyle w:val="ListParagraph"/>
            <w:numPr>
              <w:numId w:val="3"/>
            </w:numPr>
            <w:ind w:hanging="360"/>
          </w:pPr>
        </w:pPrChange>
      </w:pPr>
      <w:ins w:id="10" w:author="Teixeira, Kristina A." w:date="2022-03-20T09:26:00Z">
        <w:r>
          <w:t xml:space="preserve"> if a reference is cited in a t</w:t>
        </w:r>
      </w:ins>
      <w:ins w:id="11" w:author="Teixeira, Kristina A." w:date="2022-03-20T09:27:00Z">
        <w:r>
          <w:t>a</w:t>
        </w:r>
      </w:ins>
      <w:ins w:id="12" w:author="Teixeira, Kristina A." w:date="2022-03-20T09:26:00Z">
        <w:r>
          <w:t xml:space="preserve">ble for a certain trait, and you </w:t>
        </w:r>
        <w:proofErr w:type="spellStart"/>
        <w:r>
          <w:t xml:space="preserve">cite </w:t>
        </w:r>
        <w:proofErr w:type="spellEnd"/>
        <w:r>
          <w:t>the table, no need to put the reference in the text</w:t>
        </w:r>
      </w:ins>
    </w:p>
    <w:p w14:paraId="2A712FBC" w14:textId="4C47CC73" w:rsidR="00B36F83" w:rsidRDefault="00B36F83" w:rsidP="00B36F83">
      <w:pPr>
        <w:pStyle w:val="ListParagraph"/>
        <w:numPr>
          <w:ilvl w:val="1"/>
          <w:numId w:val="3"/>
        </w:numPr>
        <w:rPr>
          <w:ins w:id="13" w:author="Teixeira, Kristina A." w:date="2022-03-20T09:25:00Z"/>
        </w:rPr>
        <w:pPrChange w:id="14" w:author="Teixeira, Kristina A." w:date="2022-03-20T12:23:00Z">
          <w:pPr/>
        </w:pPrChange>
      </w:pPr>
      <w:ins w:id="15" w:author="Teixeira, Kristina A." w:date="2022-03-20T12:23:00Z">
        <w:r>
          <w:t>You only need 2-3 references to support any given statement.</w:t>
        </w:r>
      </w:ins>
    </w:p>
    <w:p w14:paraId="53C18D76" w14:textId="2B350A7E" w:rsidR="00DC0FE2" w:rsidRPr="00DC0FE2" w:rsidRDefault="00DC0FE2" w:rsidP="00DC0FE2">
      <w:pPr>
        <w:pStyle w:val="ListParagraph"/>
        <w:numPr>
          <w:ilvl w:val="0"/>
          <w:numId w:val="3"/>
        </w:numPr>
        <w:rPr>
          <w:rFonts w:asciiTheme="majorHAnsi" w:eastAsiaTheme="majorEastAsia" w:hAnsiTheme="majorHAnsi" w:cstheme="majorBidi"/>
          <w:b/>
          <w:bCs/>
          <w:color w:val="4F81BD" w:themeColor="accent1"/>
          <w:sz w:val="28"/>
          <w:szCs w:val="28"/>
          <w:rPrChange w:id="16" w:author="Teixeira, Kristina A." w:date="2022-03-20T09:25:00Z">
            <w:rPr>
              <w:rFonts w:asciiTheme="majorHAnsi" w:eastAsiaTheme="majorEastAsia" w:hAnsiTheme="majorHAnsi" w:cstheme="majorBidi"/>
              <w:color w:val="4F81BD" w:themeColor="accent1"/>
              <w:sz w:val="28"/>
              <w:szCs w:val="28"/>
            </w:rPr>
          </w:rPrChange>
        </w:rPr>
        <w:pPrChange w:id="17" w:author="Teixeira, Kristina A." w:date="2022-03-20T09:25:00Z">
          <w:pPr/>
        </w:pPrChange>
      </w:pPr>
      <w:r>
        <w:br w:type="page"/>
      </w:r>
    </w:p>
    <w:p w14:paraId="67563826" w14:textId="75E455EE" w:rsidR="00775850" w:rsidRDefault="00A65ACE">
      <w:pPr>
        <w:pStyle w:val="Heading2"/>
      </w:pPr>
      <w:r>
        <w:lastRenderedPageBreak/>
        <w:t>S</w:t>
      </w:r>
      <w:r>
        <w:t>ummary</w:t>
      </w:r>
    </w:p>
    <w:p w14:paraId="71B50A14" w14:textId="77777777" w:rsidR="00775850" w:rsidRDefault="00A65ACE">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4950A045" w14:textId="77777777" w:rsidR="00775850" w:rsidRDefault="00A65ACE">
      <w:pPr>
        <w:pStyle w:val="BodyText"/>
      </w:pPr>
      <w:r>
        <w:rPr>
          <w:b/>
          <w:bCs/>
        </w:rPr>
        <w:t>Key words</w:t>
      </w:r>
      <w:r>
        <w:t>: forest; vertic</w:t>
      </w:r>
      <w:r>
        <w:t>al gradients; microclimate; leaf temperature; leaf traits; gas exchange; ecosystem; climate change</w:t>
      </w:r>
    </w:p>
    <w:p w14:paraId="35214C69" w14:textId="77777777" w:rsidR="00775850" w:rsidRDefault="00A65ACE">
      <w:r>
        <w:br w:type="page"/>
      </w:r>
    </w:p>
    <w:p w14:paraId="597D2DB6" w14:textId="77777777" w:rsidR="00775850" w:rsidRDefault="00A65ACE">
      <w:pPr>
        <w:pStyle w:val="Heading1"/>
      </w:pPr>
      <w:bookmarkStart w:id="18" w:name="i.-introduction"/>
      <w:bookmarkEnd w:id="0"/>
      <w:r>
        <w:lastRenderedPageBreak/>
        <w:t>I. Introduction</w:t>
      </w:r>
    </w:p>
    <w:p w14:paraId="56EF56FF" w14:textId="2F12D44B" w:rsidR="00EF1119" w:rsidRPr="00EF1119" w:rsidRDefault="00A65ACE" w:rsidP="000E38A6">
      <w:pPr>
        <w:pStyle w:val="FirstParagraph"/>
      </w:pPr>
      <w:commentRangeStart w:id="19"/>
      <w:r>
        <w:t xml:space="preserve">Forest </w:t>
      </w:r>
      <w:commentRangeEnd w:id="19"/>
      <w:r w:rsidR="007C3428">
        <w:rPr>
          <w:rStyle w:val="CommentReference"/>
        </w:rPr>
        <w:commentReference w:id="19"/>
      </w:r>
      <w:r>
        <w:t>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ughts (</w:t>
      </w:r>
      <w:commentRangeStart w:id="20"/>
      <w:r>
        <w:t xml:space="preserve">Trenberth </w:t>
      </w:r>
      <w:commentRangeEnd w:id="20"/>
      <w:r w:rsidR="000E38A6">
        <w:rPr>
          <w:rStyle w:val="CommentReference"/>
        </w:rPr>
        <w:commentReference w:id="20"/>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305E43F7" w14:textId="77777777" w:rsidR="00775850" w:rsidRDefault="00A65ACE">
      <w:pPr>
        <w:pStyle w:val="BodyText"/>
      </w:pPr>
      <w:r>
        <w:t>A</w:t>
      </w:r>
      <w:r>
        <w:t xml:space="preserve">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mography, and ecology, we lack comprehensive understanding of 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2B6239F7" w14:textId="77777777" w:rsidR="00775850" w:rsidRDefault="00A65ACE">
      <w:pPr>
        <w:pStyle w:val="BodyText"/>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72568D66" w14:textId="77777777" w:rsidR="00775850" w:rsidRDefault="00A65ACE">
      <w:pPr>
        <w:pStyle w:val="CaptionedFigure"/>
      </w:pPr>
      <w:r>
        <w:rPr>
          <w:noProof/>
        </w:rPr>
        <w:lastRenderedPageBreak/>
        <w:drawing>
          <wp:inline distT="0" distB="0" distL="0" distR="0" wp14:anchorId="2B00823C" wp14:editId="4D90F5C3">
            <wp:extent cx="5334000" cy="4102195"/>
            <wp:effectExtent l="0" t="0" r="0"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12"/>
                    <a:stretch>
                      <a:fillRect/>
                    </a:stretch>
                  </pic:blipFill>
                  <pic:spPr bwMode="auto">
                    <a:xfrm>
                      <a:off x="0" y="0"/>
                      <a:ext cx="5334000" cy="4102195"/>
                    </a:xfrm>
                    <a:prstGeom prst="rect">
                      <a:avLst/>
                    </a:prstGeom>
                    <a:noFill/>
                    <a:ln w="9525">
                      <a:noFill/>
                      <a:headEnd/>
                      <a:tailEnd/>
                    </a:ln>
                  </pic:spPr>
                </pic:pic>
              </a:graphicData>
            </a:graphic>
          </wp:inline>
        </w:drawing>
      </w:r>
    </w:p>
    <w:p w14:paraId="7D7B65A2" w14:textId="77777777" w:rsidR="00775850" w:rsidRDefault="00A65ACE">
      <w:pPr>
        <w:pStyle w:val="ImageCaption"/>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01F6E121" w14:textId="77777777" w:rsidR="00775850" w:rsidRDefault="00A65ACE">
      <w:pPr>
        <w:pStyle w:val="Heading1"/>
      </w:pPr>
      <w:bookmarkStart w:id="21" w:name="ii.-review-of-vertical-gradients"/>
      <w:bookmarkEnd w:id="18"/>
      <w:r>
        <w:t>II. Review of vertical gradients</w:t>
      </w:r>
    </w:p>
    <w:p w14:paraId="77276A67" w14:textId="77777777" w:rsidR="00775850" w:rsidRDefault="00A65ACE">
      <w:pPr>
        <w:pStyle w:val="Heading2"/>
      </w:pPr>
      <w:bookmarkStart w:id="22" w:name="the-biophysical-environment"/>
      <w:r>
        <w:t>1. The biophysical environment</w:t>
      </w:r>
    </w:p>
    <w:p w14:paraId="3E29F332" w14:textId="77777777" w:rsidR="00775850" w:rsidRDefault="00A65ACE">
      <w:pPr>
        <w:pStyle w:val="FirstParagraph"/>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 xml:space="preserve">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6A63A6CB" w14:textId="77777777" w:rsidR="00775850" w:rsidRDefault="00A65ACE">
      <w:pPr>
        <w:pStyle w:val="CaptionedFigure"/>
      </w:pPr>
      <w:r>
        <w:rPr>
          <w:noProof/>
        </w:rPr>
        <w:drawing>
          <wp:inline distT="0" distB="0" distL="0" distR="0" wp14:anchorId="4D311BFF" wp14:editId="700BDD86">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0C02AD97" w14:textId="77777777" w:rsidR="00775850" w:rsidRDefault="00A65ACE">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DCA2649" w14:textId="77777777" w:rsidR="00775850" w:rsidRDefault="00A65ACE">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w:t>
      </w:r>
      <w:commentRangeStart w:id="23"/>
      <w:r w:rsidRPr="007C3428">
        <w:rPr>
          <w:highlight w:val="yellow"/>
          <w:rPrChange w:id="24" w:author="Teixeira, Kristina A." w:date="2022-03-20T09:33:00Z">
            <w:rPr/>
          </w:rPrChange>
        </w:rPr>
        <w:t xml:space="preserve">Tropical </w:t>
      </w:r>
      <w:commentRangeEnd w:id="23"/>
      <w:r w:rsidR="007C3428">
        <w:rPr>
          <w:rStyle w:val="CommentReference"/>
        </w:rPr>
        <w:commentReference w:id="23"/>
      </w:r>
      <w:r w:rsidRPr="007C3428">
        <w:rPr>
          <w:highlight w:val="yellow"/>
          <w:rPrChange w:id="25" w:author="Teixeira, Kristina A." w:date="2022-03-20T09:33:00Z">
            <w:rPr/>
          </w:rPrChange>
        </w:rPr>
        <w:t>and temperate forests with dense canopies dominated by broadleaf trees generally have highest lea</w:t>
      </w:r>
      <w:r w:rsidRPr="007C3428">
        <w:rPr>
          <w:highlight w:val="yellow"/>
          <w:rPrChange w:id="26" w:author="Teixeira, Kristina A." w:date="2022-03-20T09:33:00Z">
            <w:rPr/>
          </w:rPrChange>
        </w:rPr>
        <w:t>f area density in the canopy layer (i.e., that formed by the crowns of dominant trees), but understory leaf area density is often relatively high as well, sometimes causing undulating patterns with height (e.g., SCBI, SERC and HARV, Fig. 2a, Terborgh, 1985</w:t>
      </w:r>
      <w:r w:rsidRPr="007C3428">
        <w:rPr>
          <w:highlight w:val="yellow"/>
          <w:rPrChange w:id="27" w:author="Teixeira, Kristina A." w:date="2022-03-20T09:33:00Z">
            <w:rPr/>
          </w:rPrChange>
        </w:rPr>
        <w:t xml:space="preserve">; Parker </w:t>
      </w:r>
      <w:r w:rsidRPr="007C3428">
        <w:rPr>
          <w:i/>
          <w:iCs/>
          <w:highlight w:val="yellow"/>
          <w:rPrChange w:id="28" w:author="Teixeira, Kristina A." w:date="2022-03-20T09:33:00Z">
            <w:rPr>
              <w:i/>
              <w:iCs/>
            </w:rPr>
          </w:rPrChange>
        </w:rPr>
        <w:t>et al.</w:t>
      </w:r>
      <w:r w:rsidRPr="007C3428">
        <w:rPr>
          <w:highlight w:val="yellow"/>
          <w:rPrChange w:id="29" w:author="Teixeira, Kristina A." w:date="2022-03-20T09:33:00Z">
            <w:rPr/>
          </w:rPrChange>
        </w:rPr>
        <w:t xml:space="preserve">, 1989; Ashton &amp; Hall, 1992; Koike &amp; Syahbuddin, 1993; Domingues </w:t>
      </w:r>
      <w:r w:rsidRPr="007C3428">
        <w:rPr>
          <w:i/>
          <w:iCs/>
          <w:highlight w:val="yellow"/>
          <w:rPrChange w:id="30" w:author="Teixeira, Kristina A." w:date="2022-03-20T09:33:00Z">
            <w:rPr>
              <w:i/>
              <w:iCs/>
            </w:rPr>
          </w:rPrChange>
        </w:rPr>
        <w:t>et al.</w:t>
      </w:r>
      <w:r w:rsidRPr="007C3428">
        <w:rPr>
          <w:highlight w:val="yellow"/>
          <w:rPrChange w:id="31" w:author="Teixeira, Kristina A." w:date="2022-03-20T09:33:00Z">
            <w:rPr/>
          </w:rPrChange>
        </w:rPr>
        <w:t>, 2005). In forests with more open upper canopies, including many needle-leaf forests, leaf area density can be predominantly accumulated in the lower canopy or understor</w:t>
      </w:r>
      <w:r w:rsidRPr="007C3428">
        <w:rPr>
          <w:highlight w:val="yellow"/>
          <w:rPrChange w:id="32" w:author="Teixeira, Kristina A." w:date="2022-03-20T09:33:00Z">
            <w:rPr/>
          </w:rPrChange>
        </w:rPr>
        <w:t xml:space="preserve">y layers (e.g., PUUM and WREF, Fig. 2a, Baldocchi </w:t>
      </w:r>
      <w:r w:rsidRPr="007C3428">
        <w:rPr>
          <w:i/>
          <w:iCs/>
          <w:highlight w:val="yellow"/>
          <w:rPrChange w:id="33" w:author="Teixeira, Kristina A." w:date="2022-03-20T09:33:00Z">
            <w:rPr>
              <w:i/>
              <w:iCs/>
            </w:rPr>
          </w:rPrChange>
        </w:rPr>
        <w:t>et al.</w:t>
      </w:r>
      <w:r w:rsidRPr="007C3428">
        <w:rPr>
          <w:highlight w:val="yellow"/>
          <w:rPrChange w:id="34" w:author="Teixeira, Kristina A." w:date="2022-03-20T09:33:00Z">
            <w:rPr/>
          </w:rPrChange>
        </w:rPr>
        <w:t xml:space="preserve">, 1997; Law </w:t>
      </w:r>
      <w:r w:rsidRPr="007C3428">
        <w:rPr>
          <w:i/>
          <w:iCs/>
          <w:highlight w:val="yellow"/>
          <w:rPrChange w:id="35" w:author="Teixeira, Kristina A." w:date="2022-03-20T09:33:00Z">
            <w:rPr>
              <w:i/>
              <w:iCs/>
            </w:rPr>
          </w:rPrChange>
        </w:rPr>
        <w:t>et al.</w:t>
      </w:r>
      <w:r w:rsidRPr="007C3428">
        <w:rPr>
          <w:highlight w:val="yellow"/>
          <w:rPrChange w:id="36" w:author="Teixeira, Kristina A." w:date="2022-03-20T09:33:00Z">
            <w:rPr/>
          </w:rPrChange>
        </w:rPr>
        <w:t xml:space="preserve">, 2001; Bonan, 2016; Hanberry </w:t>
      </w:r>
      <w:r w:rsidRPr="007C3428">
        <w:rPr>
          <w:i/>
          <w:iCs/>
          <w:highlight w:val="yellow"/>
          <w:rPrChange w:id="37" w:author="Teixeira, Kristina A." w:date="2022-03-20T09:33:00Z">
            <w:rPr>
              <w:i/>
              <w:iCs/>
            </w:rPr>
          </w:rPrChange>
        </w:rPr>
        <w:t>et al.</w:t>
      </w:r>
      <w:r w:rsidRPr="007C3428">
        <w:rPr>
          <w:highlight w:val="yellow"/>
          <w:rPrChange w:id="38" w:author="Teixeira, Kristina A." w:date="2022-03-20T09:33:00Z">
            <w:rPr/>
          </w:rPrChange>
        </w:rPr>
        <w:t xml:space="preserve">, 2020). Soil moisture conditions, topography, and gap formations following disturbances all alter foliage patterns (Stark </w:t>
      </w:r>
      <w:r w:rsidRPr="007C3428">
        <w:rPr>
          <w:i/>
          <w:iCs/>
          <w:highlight w:val="yellow"/>
          <w:rPrChange w:id="39" w:author="Teixeira, Kristina A." w:date="2022-03-20T09:33:00Z">
            <w:rPr>
              <w:i/>
              <w:iCs/>
            </w:rPr>
          </w:rPrChange>
        </w:rPr>
        <w:t>et al.</w:t>
      </w:r>
      <w:r w:rsidRPr="007C3428">
        <w:rPr>
          <w:highlight w:val="yellow"/>
          <w:rPrChange w:id="40" w:author="Teixeira, Kristina A." w:date="2022-03-20T09:33:00Z">
            <w:rPr/>
          </w:rPrChange>
        </w:rPr>
        <w:t>, 2012; e.g., Bon</w:t>
      </w:r>
      <w:r w:rsidRPr="007C3428">
        <w:rPr>
          <w:highlight w:val="yellow"/>
          <w:rPrChange w:id="41" w:author="Teixeira, Kristina A." w:date="2022-03-20T09:33:00Z">
            <w:rPr/>
          </w:rPrChange>
        </w:rPr>
        <w:t xml:space="preserve">an, 2016; Almeida </w:t>
      </w:r>
      <w:r w:rsidRPr="007C3428">
        <w:rPr>
          <w:i/>
          <w:iCs/>
          <w:highlight w:val="yellow"/>
          <w:rPrChange w:id="42" w:author="Teixeira, Kristina A." w:date="2022-03-20T09:33:00Z">
            <w:rPr>
              <w:i/>
              <w:iCs/>
            </w:rPr>
          </w:rPrChange>
        </w:rPr>
        <w:t>et al.</w:t>
      </w:r>
      <w:r w:rsidRPr="007C3428">
        <w:rPr>
          <w:highlight w:val="yellow"/>
          <w:rPrChange w:id="43" w:author="Teixeira, Kristina A." w:date="2022-03-20T09:33:00Z">
            <w:rPr/>
          </w:rPrChange>
        </w:rPr>
        <w:t xml:space="preserve">, 2016; Hanberry </w:t>
      </w:r>
      <w:r w:rsidRPr="007C3428">
        <w:rPr>
          <w:i/>
          <w:iCs/>
          <w:highlight w:val="yellow"/>
          <w:rPrChange w:id="44" w:author="Teixeira, Kristina A." w:date="2022-03-20T09:33:00Z">
            <w:rPr>
              <w:i/>
              <w:iCs/>
            </w:rPr>
          </w:rPrChange>
        </w:rPr>
        <w:t>et al.</w:t>
      </w:r>
      <w:r w:rsidRPr="007C3428">
        <w:rPr>
          <w:highlight w:val="yellow"/>
          <w:rPrChange w:id="45" w:author="Teixeira, Kristina A." w:date="2022-03-20T09:33:00Z">
            <w:rPr/>
          </w:rPrChange>
        </w:rPr>
        <w:t>, 2020).</w:t>
      </w:r>
      <w:r>
        <w:t xml:space="preserve">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2F2BB3B5" w14:textId="77777777" w:rsidR="00775850" w:rsidRDefault="00A65ACE">
      <w:pPr>
        <w:pStyle w:val="BodyText"/>
      </w:pPr>
      <w:r>
        <w:t>Light, specifically the proportion of incident light and photosynthetically active radiation (PAR), decre</w:t>
      </w:r>
      <w:r>
        <w:t xml:space="preserve">ases from the canopy top to the forest floor. </w:t>
      </w:r>
      <w:r w:rsidRPr="00B511B1">
        <w:rPr>
          <w:highlight w:val="yellow"/>
          <w:rPrChange w:id="46" w:author="Teixeira, Kristina A." w:date="2022-03-20T11:27:00Z">
            <w:rPr/>
          </w:rPrChange>
        </w:rPr>
        <w:t xml:space="preserve">The profile shape of light is modified by leaf area density, leaf clumping, canopy height, and vertical structure across species and forest types (Fig. 2a-d, Supporting Information Figure S1, Koike </w:t>
      </w:r>
      <w:r w:rsidRPr="00B511B1">
        <w:rPr>
          <w:i/>
          <w:iCs/>
          <w:highlight w:val="yellow"/>
          <w:rPrChange w:id="47" w:author="Teixeira, Kristina A." w:date="2022-03-20T11:27:00Z">
            <w:rPr>
              <w:i/>
              <w:iCs/>
            </w:rPr>
          </w:rPrChange>
        </w:rPr>
        <w:t>et al.</w:t>
      </w:r>
      <w:r w:rsidRPr="00B511B1">
        <w:rPr>
          <w:highlight w:val="yellow"/>
          <w:rPrChange w:id="48" w:author="Teixeira, Kristina A." w:date="2022-03-20T11:27:00Z">
            <w:rPr/>
          </w:rPrChange>
        </w:rPr>
        <w:t>, 2001</w:t>
      </w:r>
      <w:r w:rsidRPr="00B511B1">
        <w:rPr>
          <w:highlight w:val="yellow"/>
          <w:rPrChange w:id="49" w:author="Teixeira, Kristina A." w:date="2022-03-20T11:27:00Z">
            <w:rPr/>
          </w:rPrChange>
        </w:rPr>
        <w:t xml:space="preserve">; Béland &amp; Baldocchi, 2021; Bin </w:t>
      </w:r>
      <w:r w:rsidRPr="00B511B1">
        <w:rPr>
          <w:i/>
          <w:iCs/>
          <w:highlight w:val="yellow"/>
          <w:rPrChange w:id="50" w:author="Teixeira, Kristina A." w:date="2022-03-20T11:27:00Z">
            <w:rPr>
              <w:i/>
              <w:iCs/>
            </w:rPr>
          </w:rPrChange>
        </w:rPr>
        <w:t>et al.</w:t>
      </w:r>
      <w:r w:rsidRPr="00B511B1">
        <w:rPr>
          <w:highlight w:val="yellow"/>
          <w:rPrChange w:id="51" w:author="Teixeira, Kristina A." w:date="2022-03-20T11:27:00Z">
            <w:rPr/>
          </w:rPrChange>
        </w:rPr>
        <w:t>, 2022).</w:t>
      </w:r>
      <w:r>
        <w:t xml:space="preserve"> Canopy foliage absorb a large portion of the direct light in PAR (400-700nm), and selectively filter incident light along the gradient, therefore altering the spectral characteristics of light received in the </w:t>
      </w:r>
      <w:r>
        <w:t>lower canopy and 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 xml:space="preserve">ps, wind-induced canopy movements or the sun’s passage across a dynamically structured canopy surface (Way &amp; Pearcy, 2012). </w:t>
      </w:r>
      <w:r w:rsidRPr="00B511B1">
        <w:rPr>
          <w:highlight w:val="yellow"/>
          <w:rPrChange w:id="52" w:author="Teixeira, Kristina A." w:date="2022-03-20T11:26:00Z">
            <w:rPr/>
          </w:rPrChange>
        </w:rPr>
        <w:t>This light gradient is more pronounced in dense canopies, including broad-leaf and mixed forests (e.g., SCBI, SERC and HARV, Fig. 2d</w:t>
      </w:r>
      <w:r w:rsidRPr="00B511B1">
        <w:rPr>
          <w:highlight w:val="yellow"/>
          <w:rPrChange w:id="53" w:author="Teixeira, Kristina A." w:date="2022-03-20T11:26:00Z">
            <w:rPr/>
          </w:rPrChange>
        </w:rPr>
        <w:t xml:space="preserve">), than in forests with more open upper canopies, including many conifer forests (e.g., OSBS, PUUM, and WREF, Fig. 2d, Supporting Information Figure S1, Chazdon &amp; Fetcher, 1984; Baldocchi </w:t>
      </w:r>
      <w:r w:rsidRPr="00B511B1">
        <w:rPr>
          <w:i/>
          <w:iCs/>
          <w:highlight w:val="yellow"/>
          <w:rPrChange w:id="54" w:author="Teixeira, Kristina A." w:date="2022-03-20T11:26:00Z">
            <w:rPr>
              <w:i/>
              <w:iCs/>
            </w:rPr>
          </w:rPrChange>
        </w:rPr>
        <w:t>et al.</w:t>
      </w:r>
      <w:r w:rsidRPr="00B511B1">
        <w:rPr>
          <w:highlight w:val="yellow"/>
          <w:rPrChange w:id="55" w:author="Teixeira, Kristina A." w:date="2022-03-20T11:26:00Z">
            <w:rPr/>
          </w:rPrChange>
        </w:rPr>
        <w:t xml:space="preserve">, 1997; Aussenac, 2000; Bartemucci </w:t>
      </w:r>
      <w:r w:rsidRPr="00B511B1">
        <w:rPr>
          <w:i/>
          <w:iCs/>
          <w:highlight w:val="yellow"/>
          <w:rPrChange w:id="56" w:author="Teixeira, Kristina A." w:date="2022-03-20T11:26:00Z">
            <w:rPr>
              <w:i/>
              <w:iCs/>
            </w:rPr>
          </w:rPrChange>
        </w:rPr>
        <w:t>et al.</w:t>
      </w:r>
      <w:r w:rsidRPr="00B511B1">
        <w:rPr>
          <w:highlight w:val="yellow"/>
          <w:rPrChange w:id="57" w:author="Teixeira, Kristina A." w:date="2022-03-20T11:26:00Z">
            <w:rPr/>
          </w:rPrChange>
        </w:rPr>
        <w:t xml:space="preserve">, 2006; Tymen </w:t>
      </w:r>
      <w:r w:rsidRPr="00B511B1">
        <w:rPr>
          <w:i/>
          <w:iCs/>
          <w:highlight w:val="yellow"/>
          <w:rPrChange w:id="58" w:author="Teixeira, Kristina A." w:date="2022-03-20T11:26:00Z">
            <w:rPr>
              <w:i/>
              <w:iCs/>
            </w:rPr>
          </w:rPrChange>
        </w:rPr>
        <w:t>et al.</w:t>
      </w:r>
      <w:r w:rsidRPr="00B511B1">
        <w:rPr>
          <w:highlight w:val="yellow"/>
          <w:rPrChange w:id="59" w:author="Teixeira, Kristina A." w:date="2022-03-20T11:26:00Z">
            <w:rPr/>
          </w:rPrChange>
        </w:rPr>
        <w:t>,</w:t>
      </w:r>
      <w:r w:rsidRPr="00B511B1">
        <w:rPr>
          <w:highlight w:val="yellow"/>
          <w:rPrChange w:id="60" w:author="Teixeira, Kristina A." w:date="2022-03-20T11:26:00Z">
            <w:rPr/>
          </w:rPrChange>
        </w:rPr>
        <w:t xml:space="preserve"> 2017; Parker </w:t>
      </w:r>
      <w:r w:rsidRPr="00B511B1">
        <w:rPr>
          <w:i/>
          <w:iCs/>
          <w:highlight w:val="yellow"/>
          <w:rPrChange w:id="61" w:author="Teixeira, Kristina A." w:date="2022-03-20T11:26:00Z">
            <w:rPr>
              <w:i/>
              <w:iCs/>
            </w:rPr>
          </w:rPrChange>
        </w:rPr>
        <w:t>et al.</w:t>
      </w:r>
      <w:r w:rsidRPr="00B511B1">
        <w:rPr>
          <w:highlight w:val="yellow"/>
          <w:rPrChange w:id="62" w:author="Teixeira, Kristina A." w:date="2022-03-20T11:26:00Z">
            <w:rPr/>
          </w:rPrChange>
        </w:rPr>
        <w:t>, 2019).</w:t>
      </w:r>
      <w:r>
        <w:t xml:space="preserve">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3A9A03E4" w14:textId="77777777" w:rsidR="00775850" w:rsidRDefault="00A65ACE">
      <w:pPr>
        <w:pStyle w:val="BodyText"/>
      </w:pPr>
      <w:commentRangeStart w:id="63"/>
      <w:r>
        <w:t xml:space="preserve">Steep </w:t>
      </w:r>
      <w:commentRangeEnd w:id="63"/>
      <w:r w:rsidR="00C34A0D">
        <w:rPr>
          <w:rStyle w:val="CommentReference"/>
        </w:rPr>
        <w:commentReference w:id="63"/>
      </w:r>
      <w:r>
        <w:t>vertical profiles of wind speed, water vapor, CO</w:t>
      </w:r>
      <w:r>
        <w:rPr>
          <w:vertAlign w:val="subscript"/>
        </w:rPr>
        <w:t>2</w:t>
      </w:r>
      <w:r>
        <w:t xml:space="preserve"> and temperature might also occur within canopies, but are more difficult to predict and to generalize </w:t>
      </w:r>
      <w:proofErr w:type="gramStart"/>
      <w:r>
        <w:t>on the basis of</w:t>
      </w:r>
      <w:proofErr w:type="gramEnd"/>
      <w:r>
        <w:t xml:space="preserve"> </w:t>
      </w:r>
      <w:r>
        <w:lastRenderedPageBreak/>
        <w:t>theoretical first principles than</w:t>
      </w:r>
      <w:r>
        <w:t xml:space="preserve"> are radiation profiles. </w:t>
      </w:r>
      <w:commentRangeStart w:id="64"/>
      <w:r w:rsidRPr="00C34A0D">
        <w:rPr>
          <w:highlight w:val="green"/>
          <w:rPrChange w:id="65" w:author="Teixeira, Kristina A." w:date="2022-03-20T12:16:00Z">
            <w:rPr/>
          </w:rPrChange>
        </w:rPr>
        <w:t xml:space="preserve">Vertical </w:t>
      </w:r>
      <w:commentRangeEnd w:id="64"/>
      <w:r w:rsidR="00C34A0D">
        <w:rPr>
          <w:rStyle w:val="CommentReference"/>
        </w:rPr>
        <w:commentReference w:id="64"/>
      </w:r>
      <w:r w:rsidRPr="00C34A0D">
        <w:rPr>
          <w:highlight w:val="green"/>
          <w:rPrChange w:id="66" w:author="Teixeira, Kristina A." w:date="2022-03-20T12:16:00Z">
            <w:rPr/>
          </w:rPrChange>
        </w:rPr>
        <w:t>transport at the macroscopic scale of a forest canopy is dominated by turbulent transport rather than by molecular diffusion. Above the canopy, turbulent transport typically mimics diffusion – that is, vertical fluxes of h</w:t>
      </w:r>
      <w:r w:rsidRPr="00C34A0D">
        <w:rPr>
          <w:highlight w:val="green"/>
          <w:rPrChange w:id="67" w:author="Teixeira, Kristina A." w:date="2022-03-20T12:16:00Z">
            <w:rPr/>
          </w:rPrChange>
        </w:rPr>
        <w:t>eat, mass and momentum are proportional to their respective vertical gradients, and to transfer coefficients (eddy diffusivities, often symbolized K) that depend on both friction and buoyancy (Penman &amp; Long, 1960). In this “K-theory” regime, wind speed dec</w:t>
      </w:r>
      <w:r w:rsidRPr="00C34A0D">
        <w:rPr>
          <w:highlight w:val="green"/>
          <w:rPrChange w:id="68" w:author="Teixeira, Kristina A." w:date="2022-03-20T12:16:00Z">
            <w:rPr/>
          </w:rPrChange>
        </w:rPr>
        <w:t>lines logarithmically with proximity to the ground or canopy surface (Monteith &amp; Unsworth, 2013). Interaction with a plant canopy also attenuates wind, causing wind speed to decline through the canopy; for example, small plant elements can rapidly dissipat</w:t>
      </w:r>
      <w:r w:rsidRPr="00C34A0D">
        <w:rPr>
          <w:highlight w:val="green"/>
          <w:rPrChange w:id="69" w:author="Teixeira, Kristina A." w:date="2022-03-20T12:16:00Z">
            <w:rPr/>
          </w:rPrChange>
        </w:rPr>
        <w:t>e momentum within dense canopies (e.g., Raupach &amp; Shaw, 1982; Baldocchi &amp; Meyers, 1988). However, K-theory often fails within canopies, making forest vertical wind profiles difficult to generalize from first principles (e.g., Denmead &amp; Bradley, 1987; Meyer</w:t>
      </w:r>
      <w:r w:rsidRPr="00C34A0D">
        <w:rPr>
          <w:highlight w:val="green"/>
          <w:rPrChange w:id="70" w:author="Teixeira, Kristina A." w:date="2022-03-20T12:16:00Z">
            <w:rPr/>
          </w:rPrChange>
        </w:rPr>
        <w:t>s &amp; Paw U, 1987; Raupach, 1989; Katul &amp; Albertson, 1999; Harman &amp; Finnigan, 2007). For example, in the lower canopy, wind speed may decrease with height despite net downward momentum flux (Shaw, 1977), and temperature may increase with height despite upwar</w:t>
      </w:r>
      <w:r w:rsidRPr="00C34A0D">
        <w:rPr>
          <w:highlight w:val="green"/>
          <w:rPrChange w:id="71" w:author="Teixeira, Kristina A." w:date="2022-03-20T12:16:00Z">
            <w:rPr/>
          </w:rPrChange>
        </w:rPr>
        <w:t>d sensible heat moving vertically upwards through the canopy (e.g., Raupach, 1987). Such counter-gradient transport may arise from the intermittent generation, at the canopy surface, of large wakes or coherent eddy structures that periodically dip down thr</w:t>
      </w:r>
      <w:r w:rsidRPr="00C34A0D">
        <w:rPr>
          <w:highlight w:val="green"/>
          <w:rPrChange w:id="72" w:author="Teixeira, Kristina A." w:date="2022-03-20T12:16:00Z">
            <w:rPr/>
          </w:rPrChange>
        </w:rPr>
        <w:t>ough the canopy, gathering packets of warmed, humidified and CO</w:t>
      </w:r>
      <w:r w:rsidRPr="00C34A0D">
        <w:rPr>
          <w:highlight w:val="green"/>
          <w:vertAlign w:val="subscript"/>
          <w:rPrChange w:id="73" w:author="Teixeira, Kristina A." w:date="2022-03-20T12:16:00Z">
            <w:rPr>
              <w:vertAlign w:val="subscript"/>
            </w:rPr>
          </w:rPrChange>
        </w:rPr>
        <w:t>2</w:t>
      </w:r>
      <w:r w:rsidRPr="00C34A0D">
        <w:rPr>
          <w:highlight w:val="green"/>
          <w:rPrChange w:id="74" w:author="Teixeira, Kristina A." w:date="2022-03-20T12:16:00Z">
            <w:rPr/>
          </w:rPrChange>
        </w:rPr>
        <w:t>-enriched or –depleted air from beneath and within the canopy and flushing them to the atmosphere above (Finnigan, 1979; Baldocchi &amp; Meyers, 1991). These “sweep-eject” events can couple unders</w:t>
      </w:r>
      <w:r w:rsidRPr="00C34A0D">
        <w:rPr>
          <w:highlight w:val="green"/>
          <w:rPrChange w:id="75" w:author="Teixeira, Kristina A." w:date="2022-03-20T12:16:00Z">
            <w:rPr/>
          </w:rPrChange>
        </w:rPr>
        <w:t>tory conditions more directly to conditions above the canopy than beneath.</w:t>
      </w:r>
    </w:p>
    <w:p w14:paraId="41941333" w14:textId="001C230C" w:rsidR="00775850" w:rsidRDefault="00A65ACE">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xml:space="preserve">, 2019). </w:t>
      </w:r>
      <w:del w:id="76" w:author="Teixeira, Kristina A." w:date="2022-03-20T12:18:00Z">
        <w:r w:rsidDel="00C34A0D">
          <w:delText>Specifically, averaged across the NEON sites, maximum daily wind speeds were 4.1 m s</w:delText>
        </w:r>
        <w:r w:rsidDel="00C34A0D">
          <w:rPr>
            <w:vertAlign w:val="superscript"/>
          </w:rPr>
          <w:delText>-1</w:delText>
        </w:r>
        <w:r w:rsidDel="00C34A0D">
          <w:delText xml:space="preserve"> at the top of the vertical profile, compared to </w:delText>
        </w:r>
      </w:del>
      <m:oMath>
        <m:r>
          <w:del w:id="77" w:author="Teixeira, Kristina A." w:date="2022-03-20T12:18:00Z">
            <m:rPr>
              <m:sty m:val="p"/>
            </m:rPr>
            <w:rPr>
              <w:rFonts w:ascii="Cambria Math" w:hAnsi="Cambria Math"/>
            </w:rPr>
            <m:t>≤</m:t>
          </w:del>
        </m:r>
      </m:oMath>
      <w:del w:id="78" w:author="Teixeira, Kristina A." w:date="2022-03-20T12:18:00Z">
        <w:r w:rsidDel="00C34A0D">
          <w:delText xml:space="preserve"> 1.1 m s</w:delText>
        </w:r>
        <w:r w:rsidDel="00C34A0D">
          <w:rPr>
            <w:vertAlign w:val="superscript"/>
          </w:rPr>
          <w:delText>-1</w:delText>
        </w:r>
        <w:r w:rsidDel="00C34A0D">
          <w:delText xml:space="preserve"> at the bottom of the vertical profile. </w:delText>
        </w:r>
      </w:del>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8B16F68" w14:textId="77777777" w:rsidR="00775850" w:rsidRDefault="00A65ACE">
      <w:pPr>
        <w:pStyle w:val="BodyText"/>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7A0BC77D" w14:textId="77777777" w:rsidR="00775850" w:rsidRDefault="00A65ACE">
      <w:pPr>
        <w:pStyle w:val="BodyText"/>
      </w:pPr>
      <w:r>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xml:space="preserve">, 2022). Dense-canopy forests maintain </w:t>
      </w:r>
      <w:r>
        <w:lastRenderedPageBreak/>
        <w:t>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30F0F707" w14:textId="77777777" w:rsidR="00775850" w:rsidRDefault="00A65ACE">
      <w:pPr>
        <w:pStyle w:val="BodyText"/>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xml:space="preserve">, 2021). </w:t>
      </w:r>
      <w:r w:rsidRPr="00F7422C">
        <w:rPr>
          <w:highlight w:val="yellow"/>
          <w:rPrChange w:id="79" w:author="Teixeira, Kristina A." w:date="2022-03-20T14:53:00Z">
            <w:rPr/>
          </w:rPrChange>
        </w:rPr>
        <w:t>Typically, diel temperature</w:t>
      </w:r>
      <w:r w:rsidRPr="00F7422C">
        <w:rPr>
          <w:highlight w:val="yellow"/>
          <w:rPrChange w:id="80" w:author="Teixeira, Kristina A." w:date="2022-03-20T14:53:00Z">
            <w:rPr/>
          </w:rPrChange>
        </w:rPr>
        <w:t xml:space="preserve"> range is smaller beneath dense canopies than above, resulting from lower maximum daytime </w:t>
      </w:r>
      <m:oMath>
        <m:sSub>
          <m:sSubPr>
            <m:ctrlPr>
              <w:rPr>
                <w:rFonts w:ascii="Cambria Math" w:hAnsi="Cambria Math"/>
                <w:highlight w:val="yellow"/>
                <w:rPrChange w:id="81" w:author="Teixeira, Kristina A." w:date="2022-03-20T14:53:00Z">
                  <w:rPr>
                    <w:rFonts w:ascii="Cambria Math" w:hAnsi="Cambria Math"/>
                  </w:rPr>
                </w:rPrChange>
              </w:rPr>
            </m:ctrlPr>
          </m:sSubPr>
          <m:e>
            <m:r>
              <w:rPr>
                <w:rFonts w:ascii="Cambria Math" w:hAnsi="Cambria Math"/>
                <w:highlight w:val="yellow"/>
                <w:rPrChange w:id="82" w:author="Teixeira, Kristina A." w:date="2022-03-20T14:53:00Z">
                  <w:rPr>
                    <w:rFonts w:ascii="Cambria Math" w:hAnsi="Cambria Math"/>
                  </w:rPr>
                </w:rPrChange>
              </w:rPr>
              <m:t>T</m:t>
            </m:r>
          </m:e>
          <m:sub>
            <m:r>
              <w:rPr>
                <w:rFonts w:ascii="Cambria Math" w:hAnsi="Cambria Math"/>
                <w:highlight w:val="yellow"/>
                <w:rPrChange w:id="83" w:author="Teixeira, Kristina A." w:date="2022-03-20T14:53:00Z">
                  <w:rPr>
                    <w:rFonts w:ascii="Cambria Math" w:hAnsi="Cambria Math"/>
                  </w:rPr>
                </w:rPrChange>
              </w:rPr>
              <m:t>air</m:t>
            </m:r>
          </m:sub>
        </m:sSub>
      </m:oMath>
      <w:r w:rsidRPr="00F7422C">
        <w:rPr>
          <w:highlight w:val="yellow"/>
          <w:rPrChange w:id="84" w:author="Teixeira, Kristina A." w:date="2022-03-20T14:53:00Z">
            <w:rPr/>
          </w:rPrChange>
        </w:rPr>
        <w:t xml:space="preserve"> and warmer nighttime minimum </w:t>
      </w:r>
      <m:oMath>
        <m:sSub>
          <m:sSubPr>
            <m:ctrlPr>
              <w:rPr>
                <w:rFonts w:ascii="Cambria Math" w:hAnsi="Cambria Math"/>
                <w:highlight w:val="yellow"/>
                <w:rPrChange w:id="85" w:author="Teixeira, Kristina A." w:date="2022-03-20T14:53:00Z">
                  <w:rPr>
                    <w:rFonts w:ascii="Cambria Math" w:hAnsi="Cambria Math"/>
                  </w:rPr>
                </w:rPrChange>
              </w:rPr>
            </m:ctrlPr>
          </m:sSubPr>
          <m:e>
            <m:r>
              <w:rPr>
                <w:rFonts w:ascii="Cambria Math" w:hAnsi="Cambria Math"/>
                <w:highlight w:val="yellow"/>
                <w:rPrChange w:id="86" w:author="Teixeira, Kristina A." w:date="2022-03-20T14:53:00Z">
                  <w:rPr>
                    <w:rFonts w:ascii="Cambria Math" w:hAnsi="Cambria Math"/>
                  </w:rPr>
                </w:rPrChange>
              </w:rPr>
              <m:t>T</m:t>
            </m:r>
          </m:e>
          <m:sub>
            <m:r>
              <w:rPr>
                <w:rFonts w:ascii="Cambria Math" w:hAnsi="Cambria Math"/>
                <w:highlight w:val="yellow"/>
                <w:rPrChange w:id="87" w:author="Teixeira, Kristina A." w:date="2022-03-20T14:53:00Z">
                  <w:rPr>
                    <w:rFonts w:ascii="Cambria Math" w:hAnsi="Cambria Math"/>
                  </w:rPr>
                </w:rPrChange>
              </w:rPr>
              <m:t>air</m:t>
            </m:r>
          </m:sub>
        </m:sSub>
      </m:oMath>
      <w:r w:rsidRPr="00F7422C">
        <w:rPr>
          <w:highlight w:val="yellow"/>
          <w:rPrChange w:id="88" w:author="Teixeira, Kristina A." w:date="2022-03-20T14:53:00Z">
            <w:rPr/>
          </w:rPrChange>
        </w:rPr>
        <w:t xml:space="preserve"> than beneath open canopies or in nearby clearings (</w:t>
      </w:r>
      <w:commentRangeStart w:id="89"/>
      <w:r w:rsidRPr="00F7422C">
        <w:rPr>
          <w:highlight w:val="yellow"/>
          <w:rPrChange w:id="90" w:author="Teixeira, Kristina A." w:date="2022-03-20T14:53:00Z">
            <w:rPr/>
          </w:rPrChange>
        </w:rPr>
        <w:t xml:space="preserve">Misson </w:t>
      </w:r>
      <w:r w:rsidRPr="00F7422C">
        <w:rPr>
          <w:i/>
          <w:iCs/>
          <w:highlight w:val="yellow"/>
          <w:rPrChange w:id="91" w:author="Teixeira, Kristina A." w:date="2022-03-20T14:53:00Z">
            <w:rPr>
              <w:i/>
              <w:iCs/>
            </w:rPr>
          </w:rPrChange>
        </w:rPr>
        <w:t>et al.</w:t>
      </w:r>
      <w:r w:rsidRPr="00F7422C">
        <w:rPr>
          <w:highlight w:val="yellow"/>
          <w:rPrChange w:id="92" w:author="Teixeira, Kristina A." w:date="2022-03-20T14:53:00Z">
            <w:rPr/>
          </w:rPrChange>
        </w:rPr>
        <w:t xml:space="preserve">, 2007; Rambo &amp; North, 2009; von Arx </w:t>
      </w:r>
      <w:r w:rsidRPr="00F7422C">
        <w:rPr>
          <w:i/>
          <w:iCs/>
          <w:highlight w:val="yellow"/>
          <w:rPrChange w:id="93" w:author="Teixeira, Kristina A." w:date="2022-03-20T14:53:00Z">
            <w:rPr>
              <w:i/>
              <w:iCs/>
            </w:rPr>
          </w:rPrChange>
        </w:rPr>
        <w:t>et al.</w:t>
      </w:r>
      <w:r w:rsidRPr="00F7422C">
        <w:rPr>
          <w:highlight w:val="yellow"/>
          <w:rPrChange w:id="94" w:author="Teixeira, Kristina A." w:date="2022-03-20T14:53:00Z">
            <w:rPr/>
          </w:rPrChange>
        </w:rPr>
        <w:t>, 2012; Davi</w:t>
      </w:r>
      <w:r w:rsidRPr="00F7422C">
        <w:rPr>
          <w:highlight w:val="yellow"/>
          <w:rPrChange w:id="95" w:author="Teixeira, Kristina A." w:date="2022-03-20T14:53:00Z">
            <w:rPr/>
          </w:rPrChange>
        </w:rPr>
        <w:t xml:space="preserve">s </w:t>
      </w:r>
      <w:r w:rsidRPr="00F7422C">
        <w:rPr>
          <w:i/>
          <w:iCs/>
          <w:highlight w:val="yellow"/>
          <w:rPrChange w:id="96" w:author="Teixeira, Kristina A." w:date="2022-03-20T14:53:00Z">
            <w:rPr>
              <w:i/>
              <w:iCs/>
            </w:rPr>
          </w:rPrChange>
        </w:rPr>
        <w:t>et al.</w:t>
      </w:r>
      <w:r w:rsidRPr="00F7422C">
        <w:rPr>
          <w:highlight w:val="yellow"/>
          <w:rPrChange w:id="97" w:author="Teixeira, Kristina A." w:date="2022-03-20T14:53:00Z">
            <w:rPr/>
          </w:rPrChange>
        </w:rPr>
        <w:t xml:space="preserve">, 2019a; De Frenne </w:t>
      </w:r>
      <w:r w:rsidRPr="00F7422C">
        <w:rPr>
          <w:i/>
          <w:iCs/>
          <w:highlight w:val="yellow"/>
          <w:rPrChange w:id="98" w:author="Teixeira, Kristina A." w:date="2022-03-20T14:53:00Z">
            <w:rPr>
              <w:i/>
              <w:iCs/>
            </w:rPr>
          </w:rPrChange>
        </w:rPr>
        <w:t>et al.</w:t>
      </w:r>
      <w:r w:rsidRPr="00F7422C">
        <w:rPr>
          <w:highlight w:val="yellow"/>
          <w:rPrChange w:id="99" w:author="Teixeira, Kristina A." w:date="2022-03-20T14:53:00Z">
            <w:rPr/>
          </w:rPrChange>
        </w:rPr>
        <w:t xml:space="preserve">, 2019, 2021; Zellweger </w:t>
      </w:r>
      <w:r w:rsidRPr="00F7422C">
        <w:rPr>
          <w:i/>
          <w:iCs/>
          <w:highlight w:val="yellow"/>
          <w:rPrChange w:id="100" w:author="Teixeira, Kristina A." w:date="2022-03-20T14:53:00Z">
            <w:rPr>
              <w:i/>
              <w:iCs/>
            </w:rPr>
          </w:rPrChange>
        </w:rPr>
        <w:t>et al.</w:t>
      </w:r>
      <w:r w:rsidRPr="00F7422C">
        <w:rPr>
          <w:highlight w:val="yellow"/>
          <w:rPrChange w:id="101" w:author="Teixeira, Kristina A." w:date="2022-03-20T14:53:00Z">
            <w:rPr/>
          </w:rPrChange>
        </w:rPr>
        <w:t xml:space="preserve">, 2019; Haesen </w:t>
      </w:r>
      <w:r w:rsidRPr="00F7422C">
        <w:rPr>
          <w:i/>
          <w:iCs/>
          <w:highlight w:val="yellow"/>
          <w:rPrChange w:id="102" w:author="Teixeira, Kristina A." w:date="2022-03-20T14:53:00Z">
            <w:rPr>
              <w:i/>
              <w:iCs/>
            </w:rPr>
          </w:rPrChange>
        </w:rPr>
        <w:t>et al.</w:t>
      </w:r>
      <w:r w:rsidRPr="00F7422C">
        <w:rPr>
          <w:highlight w:val="yellow"/>
          <w:rPrChange w:id="103" w:author="Teixeira, Kristina A." w:date="2022-03-20T14:53:00Z">
            <w:rPr/>
          </w:rPrChange>
        </w:rPr>
        <w:t xml:space="preserve">, 2021; Meeussen </w:t>
      </w:r>
      <w:r w:rsidRPr="00F7422C">
        <w:rPr>
          <w:i/>
          <w:iCs/>
          <w:highlight w:val="yellow"/>
          <w:rPrChange w:id="104" w:author="Teixeira, Kristina A." w:date="2022-03-20T14:53:00Z">
            <w:rPr>
              <w:i/>
              <w:iCs/>
            </w:rPr>
          </w:rPrChange>
        </w:rPr>
        <w:t>et al.</w:t>
      </w:r>
      <w:r w:rsidRPr="00F7422C">
        <w:rPr>
          <w:highlight w:val="yellow"/>
          <w:rPrChange w:id="105" w:author="Teixeira, Kristina A." w:date="2022-03-20T14:53:00Z">
            <w:rPr/>
          </w:rPrChange>
        </w:rPr>
        <w:t xml:space="preserve">, 2021; Bin </w:t>
      </w:r>
      <w:r w:rsidRPr="00F7422C">
        <w:rPr>
          <w:i/>
          <w:iCs/>
          <w:highlight w:val="yellow"/>
          <w:rPrChange w:id="106" w:author="Teixeira, Kristina A." w:date="2022-03-20T14:53:00Z">
            <w:rPr>
              <w:i/>
              <w:iCs/>
            </w:rPr>
          </w:rPrChange>
        </w:rPr>
        <w:t>et al.</w:t>
      </w:r>
      <w:r w:rsidRPr="00F7422C">
        <w:rPr>
          <w:highlight w:val="yellow"/>
          <w:rPrChange w:id="107" w:author="Teixeira, Kristina A." w:date="2022-03-20T14:53:00Z">
            <w:rPr/>
          </w:rPrChange>
        </w:rPr>
        <w:t>, 2022</w:t>
      </w:r>
      <w:commentRangeEnd w:id="89"/>
      <w:r w:rsidR="00B36F83" w:rsidRPr="00F7422C">
        <w:rPr>
          <w:rStyle w:val="CommentReference"/>
          <w:highlight w:val="yellow"/>
          <w:rPrChange w:id="108" w:author="Teixeira, Kristina A." w:date="2022-03-20T14:53:00Z">
            <w:rPr>
              <w:rStyle w:val="CommentReference"/>
            </w:rPr>
          </w:rPrChange>
        </w:rPr>
        <w:commentReference w:id="89"/>
      </w:r>
      <w:r w:rsidRPr="00F7422C">
        <w:rPr>
          <w:highlight w:val="yellow"/>
          <w:rPrChange w:id="109" w:author="Teixeira, Kristina A." w:date="2022-03-20T14:53:00Z">
            <w:rPr/>
          </w:rPrChange>
        </w:rPr>
        <w:t xml:space="preserve">). Notably, buffering against high maximum daytime </w:t>
      </w:r>
      <m:oMath>
        <m:sSub>
          <m:sSubPr>
            <m:ctrlPr>
              <w:rPr>
                <w:rFonts w:ascii="Cambria Math" w:hAnsi="Cambria Math"/>
                <w:highlight w:val="yellow"/>
                <w:rPrChange w:id="110" w:author="Teixeira, Kristina A." w:date="2022-03-20T14:53:00Z">
                  <w:rPr>
                    <w:rFonts w:ascii="Cambria Math" w:hAnsi="Cambria Math"/>
                  </w:rPr>
                </w:rPrChange>
              </w:rPr>
            </m:ctrlPr>
          </m:sSubPr>
          <m:e>
            <m:r>
              <w:rPr>
                <w:rFonts w:ascii="Cambria Math" w:hAnsi="Cambria Math"/>
                <w:highlight w:val="yellow"/>
                <w:rPrChange w:id="111" w:author="Teixeira, Kristina A." w:date="2022-03-20T14:53:00Z">
                  <w:rPr>
                    <w:rFonts w:ascii="Cambria Math" w:hAnsi="Cambria Math"/>
                  </w:rPr>
                </w:rPrChange>
              </w:rPr>
              <m:t>T</m:t>
            </m:r>
          </m:e>
          <m:sub>
            <m:r>
              <w:rPr>
                <w:rFonts w:ascii="Cambria Math" w:hAnsi="Cambria Math"/>
                <w:highlight w:val="yellow"/>
                <w:rPrChange w:id="112" w:author="Teixeira, Kristina A." w:date="2022-03-20T14:53:00Z">
                  <w:rPr>
                    <w:rFonts w:ascii="Cambria Math" w:hAnsi="Cambria Math"/>
                  </w:rPr>
                </w:rPrChange>
              </w:rPr>
              <m:t>air</m:t>
            </m:r>
          </m:sub>
        </m:sSub>
      </m:oMath>
      <w:r w:rsidRPr="00F7422C">
        <w:rPr>
          <w:highlight w:val="yellow"/>
          <w:rPrChange w:id="113" w:author="Teixeira, Kristina A." w:date="2022-03-20T14:53:00Z">
            <w:rPr/>
          </w:rPrChange>
        </w:rPr>
        <w:t xml:space="preserve"> </w:t>
      </w:r>
      <w:r w:rsidRPr="00F7422C">
        <w:rPr>
          <w:highlight w:val="yellow"/>
          <w:rPrChange w:id="114" w:author="Teixeira, Kristina A." w:date="2022-03-20T14:53:00Z">
            <w:rPr/>
          </w:rPrChange>
        </w:rPr>
        <w:t xml:space="preserve">becomes weaker and can be reversed as canopies become more open (Supporting Information Figure S1, Curtis </w:t>
      </w:r>
      <w:r w:rsidRPr="00F7422C">
        <w:rPr>
          <w:i/>
          <w:iCs/>
          <w:highlight w:val="yellow"/>
          <w:rPrChange w:id="115" w:author="Teixeira, Kristina A." w:date="2022-03-20T14:53:00Z">
            <w:rPr>
              <w:i/>
              <w:iCs/>
            </w:rPr>
          </w:rPrChange>
        </w:rPr>
        <w:t>et al.</w:t>
      </w:r>
      <w:r w:rsidRPr="00F7422C">
        <w:rPr>
          <w:highlight w:val="yellow"/>
          <w:rPrChange w:id="116" w:author="Teixeira, Kristina A." w:date="2022-03-20T14:53:00Z">
            <w:rPr/>
          </w:rPrChange>
        </w:rPr>
        <w:t xml:space="preserve">, 2019; Meeussen </w:t>
      </w:r>
      <w:r w:rsidRPr="00F7422C">
        <w:rPr>
          <w:i/>
          <w:iCs/>
          <w:highlight w:val="yellow"/>
          <w:rPrChange w:id="117" w:author="Teixeira, Kristina A." w:date="2022-03-20T14:53:00Z">
            <w:rPr>
              <w:i/>
              <w:iCs/>
            </w:rPr>
          </w:rPrChange>
        </w:rPr>
        <w:t>et al.</w:t>
      </w:r>
      <w:r w:rsidRPr="00F7422C">
        <w:rPr>
          <w:highlight w:val="yellow"/>
          <w:rPrChange w:id="118" w:author="Teixeira, Kristina A." w:date="2022-03-20T14:53:00Z">
            <w:rPr/>
          </w:rPrChange>
        </w:rPr>
        <w:t xml:space="preserve">, 2021). Analogous to a ‘canopy greenhouse effect’, in open forests, below-canopy maximum </w:t>
      </w:r>
      <m:oMath>
        <m:sSub>
          <m:sSubPr>
            <m:ctrlPr>
              <w:rPr>
                <w:rFonts w:ascii="Cambria Math" w:hAnsi="Cambria Math"/>
                <w:highlight w:val="yellow"/>
                <w:rPrChange w:id="119" w:author="Teixeira, Kristina A." w:date="2022-03-20T14:53:00Z">
                  <w:rPr>
                    <w:rFonts w:ascii="Cambria Math" w:hAnsi="Cambria Math"/>
                  </w:rPr>
                </w:rPrChange>
              </w:rPr>
            </m:ctrlPr>
          </m:sSubPr>
          <m:e>
            <m:r>
              <w:rPr>
                <w:rFonts w:ascii="Cambria Math" w:hAnsi="Cambria Math"/>
                <w:highlight w:val="yellow"/>
                <w:rPrChange w:id="120" w:author="Teixeira, Kristina A." w:date="2022-03-20T14:53:00Z">
                  <w:rPr>
                    <w:rFonts w:ascii="Cambria Math" w:hAnsi="Cambria Math"/>
                  </w:rPr>
                </w:rPrChange>
              </w:rPr>
              <m:t>T</m:t>
            </m:r>
          </m:e>
          <m:sub>
            <m:r>
              <w:rPr>
                <w:rFonts w:ascii="Cambria Math" w:hAnsi="Cambria Math"/>
                <w:highlight w:val="yellow"/>
                <w:rPrChange w:id="121" w:author="Teixeira, Kristina A." w:date="2022-03-20T14:53:00Z">
                  <w:rPr>
                    <w:rFonts w:ascii="Cambria Math" w:hAnsi="Cambria Math"/>
                  </w:rPr>
                </w:rPrChange>
              </w:rPr>
              <m:t>air</m:t>
            </m:r>
          </m:sub>
        </m:sSub>
      </m:oMath>
      <w:r w:rsidRPr="00F7422C">
        <w:rPr>
          <w:highlight w:val="yellow"/>
          <w:rPrChange w:id="122" w:author="Teixeira, Kristina A." w:date="2022-03-20T14:53:00Z">
            <w:rPr/>
          </w:rPrChange>
        </w:rPr>
        <w:t xml:space="preserve"> can be warmer than can</w:t>
      </w:r>
      <w:r w:rsidRPr="00F7422C">
        <w:rPr>
          <w:highlight w:val="yellow"/>
          <w:rPrChange w:id="123" w:author="Teixeira, Kristina A." w:date="2022-03-20T14:53:00Z">
            <w:rPr/>
          </w:rPrChange>
        </w:rPr>
        <w:t xml:space="preserve">opy </w:t>
      </w:r>
      <m:oMath>
        <m:sSub>
          <m:sSubPr>
            <m:ctrlPr>
              <w:rPr>
                <w:rFonts w:ascii="Cambria Math" w:hAnsi="Cambria Math"/>
                <w:highlight w:val="yellow"/>
                <w:rPrChange w:id="124" w:author="Teixeira, Kristina A." w:date="2022-03-20T14:53:00Z">
                  <w:rPr>
                    <w:rFonts w:ascii="Cambria Math" w:hAnsi="Cambria Math"/>
                  </w:rPr>
                </w:rPrChange>
              </w:rPr>
            </m:ctrlPr>
          </m:sSubPr>
          <m:e>
            <m:r>
              <w:rPr>
                <w:rFonts w:ascii="Cambria Math" w:hAnsi="Cambria Math"/>
                <w:highlight w:val="yellow"/>
                <w:rPrChange w:id="125" w:author="Teixeira, Kristina A." w:date="2022-03-20T14:53:00Z">
                  <w:rPr>
                    <w:rFonts w:ascii="Cambria Math" w:hAnsi="Cambria Math"/>
                  </w:rPr>
                </w:rPrChange>
              </w:rPr>
              <m:t>T</m:t>
            </m:r>
          </m:e>
          <m:sub>
            <m:r>
              <w:rPr>
                <w:rFonts w:ascii="Cambria Math" w:hAnsi="Cambria Math"/>
                <w:highlight w:val="yellow"/>
                <w:rPrChange w:id="126" w:author="Teixeira, Kristina A." w:date="2022-03-20T14:53:00Z">
                  <w:rPr>
                    <w:rFonts w:ascii="Cambria Math" w:hAnsi="Cambria Math"/>
                  </w:rPr>
                </w:rPrChange>
              </w:rPr>
              <m:t>air</m:t>
            </m:r>
          </m:sub>
        </m:sSub>
      </m:oMath>
      <w:r w:rsidRPr="00F7422C">
        <w:rPr>
          <w:highlight w:val="yellow"/>
          <w:rPrChange w:id="127" w:author="Teixeira, Kristina A." w:date="2022-03-20T14:53:00Z">
            <w:rPr/>
          </w:rPrChange>
        </w:rPr>
        <w:t xml:space="preserve">. This is due to turbulent air mixing and the thermal radiative flux from the soil and the canopy that is intercepted by lower-canopy layers (e.g., OSBS, Fig. 2g, Supporting Information Figure S1b, Hadley &amp; Smith, 1987; Zweifel </w:t>
      </w:r>
      <w:r w:rsidRPr="00F7422C">
        <w:rPr>
          <w:i/>
          <w:iCs/>
          <w:highlight w:val="yellow"/>
          <w:rPrChange w:id="128" w:author="Teixeira, Kristina A." w:date="2022-03-20T14:53:00Z">
            <w:rPr>
              <w:i/>
              <w:iCs/>
            </w:rPr>
          </w:rPrChange>
        </w:rPr>
        <w:t>et al.</w:t>
      </w:r>
      <w:r w:rsidRPr="00F7422C">
        <w:rPr>
          <w:highlight w:val="yellow"/>
          <w:rPrChange w:id="129" w:author="Teixeira, Kristina A." w:date="2022-03-20T14:53:00Z">
            <w:rPr/>
          </w:rPrChange>
        </w:rPr>
        <w:t>, 2002; Ra</w:t>
      </w:r>
      <w:r w:rsidRPr="00F7422C">
        <w:rPr>
          <w:highlight w:val="yellow"/>
          <w:rPrChange w:id="130" w:author="Teixeira, Kristina A." w:date="2022-03-20T14:53:00Z">
            <w:rPr/>
          </w:rPrChange>
        </w:rPr>
        <w:t xml:space="preserve">mbo &amp; North, 2009; Hardwick </w:t>
      </w:r>
      <w:r w:rsidRPr="00F7422C">
        <w:rPr>
          <w:i/>
          <w:iCs/>
          <w:highlight w:val="yellow"/>
          <w:rPrChange w:id="131" w:author="Teixeira, Kristina A." w:date="2022-03-20T14:53:00Z">
            <w:rPr>
              <w:i/>
              <w:iCs/>
            </w:rPr>
          </w:rPrChange>
        </w:rPr>
        <w:t>et al.</w:t>
      </w:r>
      <w:r w:rsidRPr="00F7422C">
        <w:rPr>
          <w:highlight w:val="yellow"/>
          <w:rPrChange w:id="132" w:author="Teixeira, Kristina A." w:date="2022-03-20T14:53:00Z">
            <w:rPr/>
          </w:rPrChange>
        </w:rPr>
        <w:t xml:space="preserve">, 2015; Banerjee </w:t>
      </w:r>
      <w:r w:rsidRPr="00F7422C">
        <w:rPr>
          <w:i/>
          <w:iCs/>
          <w:highlight w:val="yellow"/>
          <w:rPrChange w:id="133" w:author="Teixeira, Kristina A." w:date="2022-03-20T14:53:00Z">
            <w:rPr>
              <w:i/>
              <w:iCs/>
            </w:rPr>
          </w:rPrChange>
        </w:rPr>
        <w:t>et al.</w:t>
      </w:r>
      <w:r w:rsidRPr="00F7422C">
        <w:rPr>
          <w:highlight w:val="yellow"/>
          <w:rPrChange w:id="134" w:author="Teixeira, Kristina A." w:date="2022-03-20T14:53:00Z">
            <w:rPr/>
          </w:rPrChange>
        </w:rPr>
        <w:t xml:space="preserve">, 2017; Curtis </w:t>
      </w:r>
      <w:r w:rsidRPr="00F7422C">
        <w:rPr>
          <w:i/>
          <w:iCs/>
          <w:highlight w:val="yellow"/>
          <w:rPrChange w:id="135" w:author="Teixeira, Kristina A." w:date="2022-03-20T14:53:00Z">
            <w:rPr>
              <w:i/>
              <w:iCs/>
            </w:rPr>
          </w:rPrChange>
        </w:rPr>
        <w:t>et al.</w:t>
      </w:r>
      <w:r w:rsidRPr="00F7422C">
        <w:rPr>
          <w:highlight w:val="yellow"/>
          <w:rPrChange w:id="136" w:author="Teixeira, Kristina A." w:date="2022-03-20T14:53:00Z">
            <w:rPr/>
          </w:rPrChange>
        </w:rPr>
        <w:t xml:space="preserve">, 2019; Muller </w:t>
      </w:r>
      <w:r w:rsidRPr="00F7422C">
        <w:rPr>
          <w:i/>
          <w:iCs/>
          <w:highlight w:val="yellow"/>
          <w:rPrChange w:id="137" w:author="Teixeira, Kristina A." w:date="2022-03-20T14:53:00Z">
            <w:rPr>
              <w:i/>
              <w:iCs/>
            </w:rPr>
          </w:rPrChange>
        </w:rPr>
        <w:t>et al.</w:t>
      </w:r>
      <w:r w:rsidRPr="00F7422C">
        <w:rPr>
          <w:highlight w:val="yellow"/>
          <w:rPrChange w:id="138" w:author="Teixeira, Kristina A." w:date="2022-03-20T14:53:00Z">
            <w:rPr/>
          </w:rPrChange>
        </w:rPr>
        <w:t>, 2021).</w:t>
      </w:r>
      <w:r>
        <w:t xml:space="preserve">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2741A1AF" w14:textId="77777777" w:rsidR="00775850" w:rsidRDefault="00A65ACE">
      <w:pPr>
        <w:pStyle w:val="Heading2"/>
      </w:pPr>
      <w:bookmarkStart w:id="139" w:name="leaf-temperature"/>
      <w:bookmarkEnd w:id="22"/>
      <w:r>
        <w:t>2. Leaf temperature</w:t>
      </w:r>
    </w:p>
    <w:p w14:paraId="1BE47DC2" w14:textId="77777777" w:rsidR="00775850" w:rsidRDefault="00A65ACE">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7B94462" w14:textId="77777777" w:rsidR="00775850" w:rsidRDefault="00A65ACE">
      <w:pPr>
        <w:pStyle w:val="Heading3"/>
      </w:pPr>
      <w:bookmarkStart w:id="140" w:name="biophysical-drivers-of-t_leaf"/>
      <w:r w:rsidRPr="0065668C">
        <w:rPr>
          <w:highlight w:val="cyan"/>
          <w:rPrChange w:id="141" w:author="Teixeira, Kristina A." w:date="2022-03-20T12:32:00Z">
            <w:rPr/>
          </w:rPrChange>
        </w:rPr>
        <w:lastRenderedPageBreak/>
        <w:t>2</w:t>
      </w:r>
      <w:commentRangeStart w:id="142"/>
      <w:r w:rsidRPr="0065668C">
        <w:rPr>
          <w:highlight w:val="cyan"/>
          <w:rPrChange w:id="143" w:author="Teixeira, Kristina A." w:date="2022-03-20T12:32:00Z">
            <w:rPr/>
          </w:rPrChange>
        </w:rPr>
        <w:t>.</w:t>
      </w:r>
      <w:commentRangeEnd w:id="142"/>
      <w:r w:rsidR="0065668C">
        <w:rPr>
          <w:rStyle w:val="CommentReference"/>
          <w:rFonts w:asciiTheme="minorHAnsi" w:eastAsiaTheme="minorHAnsi" w:hAnsiTheme="minorHAnsi" w:cstheme="minorBidi"/>
          <w:b w:val="0"/>
          <w:bCs w:val="0"/>
          <w:color w:val="auto"/>
        </w:rPr>
        <w:commentReference w:id="142"/>
      </w:r>
      <w:r w:rsidRPr="0065668C">
        <w:rPr>
          <w:highlight w:val="cyan"/>
          <w:rPrChange w:id="144" w:author="Teixeira, Kristina A." w:date="2022-03-20T12:32:00Z">
            <w:rPr/>
          </w:rPrChange>
        </w:rPr>
        <w:t xml:space="preserve">1. Biophysical drivers of </w:t>
      </w:r>
      <m:oMath>
        <m:sSub>
          <m:sSubPr>
            <m:ctrlPr>
              <w:rPr>
                <w:rFonts w:ascii="Cambria Math" w:hAnsi="Cambria Math"/>
                <w:highlight w:val="cyan"/>
                <w:rPrChange w:id="145" w:author="Teixeira, Kristina A." w:date="2022-03-20T12:32:00Z">
                  <w:rPr>
                    <w:rFonts w:ascii="Cambria Math" w:hAnsi="Cambria Math"/>
                  </w:rPr>
                </w:rPrChange>
              </w:rPr>
            </m:ctrlPr>
          </m:sSubPr>
          <m:e>
            <m:r>
              <m:rPr>
                <m:sty m:val="bi"/>
              </m:rPr>
              <w:rPr>
                <w:rFonts w:ascii="Cambria Math" w:hAnsi="Cambria Math"/>
                <w:highlight w:val="cyan"/>
                <w:rPrChange w:id="146" w:author="Teixeira, Kristina A." w:date="2022-03-20T12:32:00Z">
                  <w:rPr>
                    <w:rFonts w:ascii="Cambria Math" w:hAnsi="Cambria Math"/>
                  </w:rPr>
                </w:rPrChange>
              </w:rPr>
              <m:t>T</m:t>
            </m:r>
          </m:e>
          <m:sub>
            <m:r>
              <m:rPr>
                <m:sty m:val="bi"/>
              </m:rPr>
              <w:rPr>
                <w:rFonts w:ascii="Cambria Math" w:hAnsi="Cambria Math"/>
                <w:highlight w:val="cyan"/>
                <w:rPrChange w:id="147" w:author="Teixeira, Kristina A." w:date="2022-03-20T12:32:00Z">
                  <w:rPr>
                    <w:rFonts w:ascii="Cambria Math" w:hAnsi="Cambria Math"/>
                  </w:rPr>
                </w:rPrChange>
              </w:rPr>
              <m:t>leaf</m:t>
            </m:r>
          </m:sub>
        </m:sSub>
      </m:oMath>
    </w:p>
    <w:p w14:paraId="09813354" w14:textId="77777777" w:rsidR="00775850" w:rsidRDefault="00A65ACE">
      <w:pPr>
        <w:pStyle w:val="FirstParagraph"/>
      </w:pPr>
      <w:r w:rsidRPr="0065668C">
        <w:rPr>
          <w:highlight w:val="cyan"/>
          <w:rPrChange w:id="148" w:author="Teixeira, Kristina A." w:date="2022-03-20T12:32:00Z">
            <w:rPr/>
          </w:rPrChange>
        </w:rPr>
        <w:t xml:space="preserve">Fundamentally, </w:t>
      </w:r>
      <m:oMath>
        <m:sSub>
          <m:sSubPr>
            <m:ctrlPr>
              <w:rPr>
                <w:rFonts w:ascii="Cambria Math" w:hAnsi="Cambria Math"/>
                <w:highlight w:val="cyan"/>
                <w:rPrChange w:id="149" w:author="Teixeira, Kristina A." w:date="2022-03-20T12:32:00Z">
                  <w:rPr>
                    <w:rFonts w:ascii="Cambria Math" w:hAnsi="Cambria Math"/>
                  </w:rPr>
                </w:rPrChange>
              </w:rPr>
            </m:ctrlPr>
          </m:sSubPr>
          <m:e>
            <m:r>
              <w:rPr>
                <w:rFonts w:ascii="Cambria Math" w:hAnsi="Cambria Math"/>
                <w:highlight w:val="cyan"/>
                <w:rPrChange w:id="150" w:author="Teixeira, Kristina A." w:date="2022-03-20T12:32:00Z">
                  <w:rPr>
                    <w:rFonts w:ascii="Cambria Math" w:hAnsi="Cambria Math"/>
                  </w:rPr>
                </w:rPrChange>
              </w:rPr>
              <m:t>T</m:t>
            </m:r>
          </m:e>
          <m:sub>
            <m:r>
              <w:rPr>
                <w:rFonts w:ascii="Cambria Math" w:hAnsi="Cambria Math"/>
                <w:highlight w:val="cyan"/>
                <w:rPrChange w:id="151" w:author="Teixeira, Kristina A." w:date="2022-03-20T12:32:00Z">
                  <w:rPr>
                    <w:rFonts w:ascii="Cambria Math" w:hAnsi="Cambria Math"/>
                  </w:rPr>
                </w:rPrChange>
              </w:rPr>
              <m:t>leaf</m:t>
            </m:r>
          </m:sub>
        </m:sSub>
      </m:oMath>
      <w:r w:rsidRPr="0065668C">
        <w:rPr>
          <w:highlight w:val="cyan"/>
          <w:rPrChange w:id="152" w:author="Teixeira, Kristina A." w:date="2022-03-20T12:32:00Z">
            <w:rPr/>
          </w:rPrChange>
        </w:rPr>
        <w:t xml:space="preserve"> is determined by the energy balance of a leaf an</w:t>
      </w:r>
      <w:r w:rsidRPr="0065668C">
        <w:rPr>
          <w:highlight w:val="cyan"/>
          <w:rPrChange w:id="153" w:author="Teixeira, Kristina A." w:date="2022-03-20T12:32:00Z">
            <w:rPr/>
          </w:rPrChange>
        </w:rPr>
        <w:t xml:space="preserve">d can be estimated based on biophysical principles, where </w:t>
      </w:r>
      <m:oMath>
        <m:sSub>
          <m:sSubPr>
            <m:ctrlPr>
              <w:rPr>
                <w:rFonts w:ascii="Cambria Math" w:hAnsi="Cambria Math"/>
                <w:highlight w:val="cyan"/>
                <w:rPrChange w:id="154" w:author="Teixeira, Kristina A." w:date="2022-03-20T12:32:00Z">
                  <w:rPr>
                    <w:rFonts w:ascii="Cambria Math" w:hAnsi="Cambria Math"/>
                  </w:rPr>
                </w:rPrChange>
              </w:rPr>
            </m:ctrlPr>
          </m:sSubPr>
          <m:e>
            <m:r>
              <w:rPr>
                <w:rFonts w:ascii="Cambria Math" w:hAnsi="Cambria Math"/>
                <w:highlight w:val="cyan"/>
                <w:rPrChange w:id="155" w:author="Teixeira, Kristina A." w:date="2022-03-20T12:32:00Z">
                  <w:rPr>
                    <w:rFonts w:ascii="Cambria Math" w:hAnsi="Cambria Math"/>
                  </w:rPr>
                </w:rPrChange>
              </w:rPr>
              <m:t>T</m:t>
            </m:r>
          </m:e>
          <m:sub>
            <m:r>
              <w:rPr>
                <w:rFonts w:ascii="Cambria Math" w:hAnsi="Cambria Math"/>
                <w:highlight w:val="cyan"/>
                <w:rPrChange w:id="156" w:author="Teixeira, Kristina A." w:date="2022-03-20T12:32:00Z">
                  <w:rPr>
                    <w:rFonts w:ascii="Cambria Math" w:hAnsi="Cambria Math"/>
                  </w:rPr>
                </w:rPrChange>
              </w:rPr>
              <m:t>leaf</m:t>
            </m:r>
          </m:sub>
        </m:sSub>
        <m:r>
          <m:rPr>
            <m:sty m:val="p"/>
          </m:rPr>
          <w:rPr>
            <w:rFonts w:ascii="Cambria Math" w:hAnsi="Cambria Math"/>
            <w:highlight w:val="cyan"/>
            <w:rPrChange w:id="157" w:author="Teixeira, Kristina A." w:date="2022-03-20T12:32:00Z">
              <w:rPr>
                <w:rFonts w:ascii="Cambria Math" w:hAnsi="Cambria Math"/>
              </w:rPr>
            </w:rPrChange>
          </w:rPr>
          <m:t>-</m:t>
        </m:r>
        <m:sSub>
          <m:sSubPr>
            <m:ctrlPr>
              <w:rPr>
                <w:rFonts w:ascii="Cambria Math" w:hAnsi="Cambria Math"/>
                <w:highlight w:val="cyan"/>
                <w:rPrChange w:id="158" w:author="Teixeira, Kristina A." w:date="2022-03-20T12:32:00Z">
                  <w:rPr>
                    <w:rFonts w:ascii="Cambria Math" w:hAnsi="Cambria Math"/>
                  </w:rPr>
                </w:rPrChange>
              </w:rPr>
            </m:ctrlPr>
          </m:sSubPr>
          <m:e>
            <m:r>
              <w:rPr>
                <w:rFonts w:ascii="Cambria Math" w:hAnsi="Cambria Math"/>
                <w:highlight w:val="cyan"/>
                <w:rPrChange w:id="159" w:author="Teixeira, Kristina A." w:date="2022-03-20T12:32:00Z">
                  <w:rPr>
                    <w:rFonts w:ascii="Cambria Math" w:hAnsi="Cambria Math"/>
                  </w:rPr>
                </w:rPrChange>
              </w:rPr>
              <m:t>T</m:t>
            </m:r>
          </m:e>
          <m:sub>
            <m:r>
              <w:rPr>
                <w:rFonts w:ascii="Cambria Math" w:hAnsi="Cambria Math"/>
                <w:highlight w:val="cyan"/>
                <w:rPrChange w:id="160" w:author="Teixeira, Kristina A." w:date="2022-03-20T12:32:00Z">
                  <w:rPr>
                    <w:rFonts w:ascii="Cambria Math" w:hAnsi="Cambria Math"/>
                  </w:rPr>
                </w:rPrChange>
              </w:rPr>
              <m:t>air</m:t>
            </m:r>
          </m:sub>
        </m:sSub>
      </m:oMath>
      <w:r w:rsidRPr="0065668C">
        <w:rPr>
          <w:highlight w:val="cyan"/>
          <w:rPrChange w:id="161" w:author="Teixeira, Kristina A." w:date="2022-03-20T12:32:00Z">
            <w:rPr/>
          </w:rPrChange>
        </w:rPr>
        <w:t xml:space="preserve"> is a function of energy input from net radiation (</w:t>
      </w:r>
      <m:oMath>
        <m:sSub>
          <m:sSubPr>
            <m:ctrlPr>
              <w:rPr>
                <w:rFonts w:ascii="Cambria Math" w:hAnsi="Cambria Math"/>
                <w:highlight w:val="cyan"/>
                <w:rPrChange w:id="162" w:author="Teixeira, Kristina A." w:date="2022-03-20T12:32:00Z">
                  <w:rPr>
                    <w:rFonts w:ascii="Cambria Math" w:hAnsi="Cambria Math"/>
                  </w:rPr>
                </w:rPrChange>
              </w:rPr>
            </m:ctrlPr>
          </m:sSubPr>
          <m:e>
            <m:r>
              <w:rPr>
                <w:rFonts w:ascii="Cambria Math" w:hAnsi="Cambria Math"/>
                <w:highlight w:val="cyan"/>
                <w:rPrChange w:id="163" w:author="Teixeira, Kristina A." w:date="2022-03-20T12:32:00Z">
                  <w:rPr>
                    <w:rFonts w:ascii="Cambria Math" w:hAnsi="Cambria Math"/>
                  </w:rPr>
                </w:rPrChange>
              </w:rPr>
              <m:t>R</m:t>
            </m:r>
          </m:e>
          <m:sub>
            <m:r>
              <w:rPr>
                <w:rFonts w:ascii="Cambria Math" w:hAnsi="Cambria Math"/>
                <w:highlight w:val="cyan"/>
                <w:rPrChange w:id="164" w:author="Teixeira, Kristina A." w:date="2022-03-20T12:32:00Z">
                  <w:rPr>
                    <w:rFonts w:ascii="Cambria Math" w:hAnsi="Cambria Math"/>
                  </w:rPr>
                </w:rPrChange>
              </w:rPr>
              <m:t>n</m:t>
            </m:r>
          </m:sub>
        </m:sSub>
      </m:oMath>
      <w:r w:rsidRPr="0065668C">
        <w:rPr>
          <w:highlight w:val="cyan"/>
          <w:rPrChange w:id="165" w:author="Teixeira, Kristina A." w:date="2022-03-20T12:32:00Z">
            <w:rPr/>
          </w:rPrChange>
        </w:rPr>
        <w:t xml:space="preserve">, including shortwave and longwave) minus heat lost to the environment (Fig. 3, Campbell &amp; Norman, 1998; Muir, 2019). High </w:t>
      </w:r>
      <m:oMath>
        <m:sSub>
          <m:sSubPr>
            <m:ctrlPr>
              <w:rPr>
                <w:rFonts w:ascii="Cambria Math" w:hAnsi="Cambria Math"/>
                <w:highlight w:val="cyan"/>
                <w:rPrChange w:id="166" w:author="Teixeira, Kristina A." w:date="2022-03-20T12:32:00Z">
                  <w:rPr>
                    <w:rFonts w:ascii="Cambria Math" w:hAnsi="Cambria Math"/>
                  </w:rPr>
                </w:rPrChange>
              </w:rPr>
            </m:ctrlPr>
          </m:sSubPr>
          <m:e>
            <m:r>
              <w:rPr>
                <w:rFonts w:ascii="Cambria Math" w:hAnsi="Cambria Math"/>
                <w:highlight w:val="cyan"/>
                <w:rPrChange w:id="167" w:author="Teixeira, Kristina A." w:date="2022-03-20T12:32:00Z">
                  <w:rPr>
                    <w:rFonts w:ascii="Cambria Math" w:hAnsi="Cambria Math"/>
                  </w:rPr>
                </w:rPrChange>
              </w:rPr>
              <m:t>R</m:t>
            </m:r>
          </m:e>
          <m:sub>
            <m:r>
              <w:rPr>
                <w:rFonts w:ascii="Cambria Math" w:hAnsi="Cambria Math"/>
                <w:highlight w:val="cyan"/>
                <w:rPrChange w:id="168" w:author="Teixeira, Kristina A." w:date="2022-03-20T12:32:00Z">
                  <w:rPr>
                    <w:rFonts w:ascii="Cambria Math" w:hAnsi="Cambria Math"/>
                  </w:rPr>
                </w:rPrChange>
              </w:rPr>
              <m:t>n</m:t>
            </m:r>
          </m:sub>
        </m:sSub>
      </m:oMath>
      <w:r w:rsidRPr="0065668C">
        <w:rPr>
          <w:highlight w:val="cyan"/>
          <w:rPrChange w:id="169" w:author="Teixeira, Kristina A." w:date="2022-03-20T12:32:00Z">
            <w:rPr/>
          </w:rPrChange>
        </w:rPr>
        <w:t xml:space="preserve"> loads can elevate </w:t>
      </w:r>
      <m:oMath>
        <m:sSub>
          <m:sSubPr>
            <m:ctrlPr>
              <w:rPr>
                <w:rFonts w:ascii="Cambria Math" w:hAnsi="Cambria Math"/>
                <w:highlight w:val="cyan"/>
                <w:rPrChange w:id="170" w:author="Teixeira, Kristina A." w:date="2022-03-20T12:32:00Z">
                  <w:rPr>
                    <w:rFonts w:ascii="Cambria Math" w:hAnsi="Cambria Math"/>
                  </w:rPr>
                </w:rPrChange>
              </w:rPr>
            </m:ctrlPr>
          </m:sSubPr>
          <m:e>
            <m:r>
              <w:rPr>
                <w:rFonts w:ascii="Cambria Math" w:hAnsi="Cambria Math"/>
                <w:highlight w:val="cyan"/>
                <w:rPrChange w:id="171" w:author="Teixeira, Kristina A." w:date="2022-03-20T12:32:00Z">
                  <w:rPr>
                    <w:rFonts w:ascii="Cambria Math" w:hAnsi="Cambria Math"/>
                  </w:rPr>
                </w:rPrChange>
              </w:rPr>
              <m:t>T</m:t>
            </m:r>
          </m:e>
          <m:sub>
            <m:r>
              <w:rPr>
                <w:rFonts w:ascii="Cambria Math" w:hAnsi="Cambria Math"/>
                <w:highlight w:val="cyan"/>
                <w:rPrChange w:id="172" w:author="Teixeira, Kristina A." w:date="2022-03-20T12:32:00Z">
                  <w:rPr>
                    <w:rFonts w:ascii="Cambria Math" w:hAnsi="Cambria Math"/>
                  </w:rPr>
                </w:rPrChange>
              </w:rPr>
              <m:t>leaf</m:t>
            </m:r>
          </m:sub>
        </m:sSub>
      </m:oMath>
      <w:r w:rsidRPr="0065668C">
        <w:rPr>
          <w:highlight w:val="cyan"/>
          <w:rPrChange w:id="173" w:author="Teixeira, Kristina A." w:date="2022-03-20T12:32:00Z">
            <w:rPr/>
          </w:rPrChange>
        </w:rPr>
        <w:t xml:space="preserve"> dramatically above </w:t>
      </w:r>
      <m:oMath>
        <m:sSub>
          <m:sSubPr>
            <m:ctrlPr>
              <w:rPr>
                <w:rFonts w:ascii="Cambria Math" w:hAnsi="Cambria Math"/>
                <w:highlight w:val="cyan"/>
                <w:rPrChange w:id="174" w:author="Teixeira, Kristina A." w:date="2022-03-20T12:32:00Z">
                  <w:rPr>
                    <w:rFonts w:ascii="Cambria Math" w:hAnsi="Cambria Math"/>
                  </w:rPr>
                </w:rPrChange>
              </w:rPr>
            </m:ctrlPr>
          </m:sSubPr>
          <m:e>
            <m:r>
              <w:rPr>
                <w:rFonts w:ascii="Cambria Math" w:hAnsi="Cambria Math"/>
                <w:highlight w:val="cyan"/>
                <w:rPrChange w:id="175" w:author="Teixeira, Kristina A." w:date="2022-03-20T12:32:00Z">
                  <w:rPr>
                    <w:rFonts w:ascii="Cambria Math" w:hAnsi="Cambria Math"/>
                  </w:rPr>
                </w:rPrChange>
              </w:rPr>
              <m:t>T</m:t>
            </m:r>
          </m:e>
          <m:sub>
            <m:r>
              <w:rPr>
                <w:rFonts w:ascii="Cambria Math" w:hAnsi="Cambria Math"/>
                <w:highlight w:val="cyan"/>
                <w:rPrChange w:id="176" w:author="Teixeira, Kristina A." w:date="2022-03-20T12:32:00Z">
                  <w:rPr>
                    <w:rFonts w:ascii="Cambria Math" w:hAnsi="Cambria Math"/>
                  </w:rPr>
                </w:rPrChange>
              </w:rPr>
              <m:t>air</m:t>
            </m:r>
          </m:sub>
        </m:sSub>
      </m:oMath>
      <w:r w:rsidRPr="0065668C">
        <w:rPr>
          <w:highlight w:val="cyan"/>
          <w:rPrChange w:id="177" w:author="Teixeira, Kristina A." w:date="2022-03-20T12:32:00Z">
            <w:rPr/>
          </w:rPrChange>
        </w:rPr>
        <w:t xml:space="preserve"> (Fig. 3a). Sensible heat flux between leaf and air is regulated by leaf boundary layer conductance, which is greater in smaller leaves (Fig. 3d) and under higher wind speeds (Fig. 3b). Latent hea</w:t>
      </w:r>
      <w:r w:rsidRPr="0065668C">
        <w:rPr>
          <w:highlight w:val="cyan"/>
          <w:rPrChange w:id="178" w:author="Teixeira, Kristina A." w:date="2022-03-20T12:32:00Z">
            <w:rPr/>
          </w:rPrChange>
        </w:rPr>
        <w:t>t flux (</w:t>
      </w:r>
      <m:oMath>
        <m:r>
          <w:rPr>
            <w:rFonts w:ascii="Cambria Math" w:hAnsi="Cambria Math"/>
            <w:highlight w:val="cyan"/>
            <w:rPrChange w:id="179" w:author="Teixeira, Kristina A." w:date="2022-03-20T12:32:00Z">
              <w:rPr>
                <w:rFonts w:ascii="Cambria Math" w:hAnsi="Cambria Math"/>
              </w:rPr>
            </w:rPrChange>
          </w:rPr>
          <m:t>λE</m:t>
        </m:r>
      </m:oMath>
      <w:r w:rsidRPr="0065668C">
        <w:rPr>
          <w:highlight w:val="cyan"/>
          <w:rPrChange w:id="180" w:author="Teixeira, Kristina A." w:date="2022-03-20T12:32:00Z">
            <w:rPr/>
          </w:rPrChange>
        </w:rPr>
        <w:t>) through transpiration has a strong cooling effect, and is determined by stomatal and boundary layer conductances (</w:t>
      </w:r>
      <m:oMath>
        <m:sSub>
          <m:sSubPr>
            <m:ctrlPr>
              <w:rPr>
                <w:rFonts w:ascii="Cambria Math" w:hAnsi="Cambria Math"/>
                <w:highlight w:val="cyan"/>
                <w:rPrChange w:id="181" w:author="Teixeira, Kristina A." w:date="2022-03-20T12:32:00Z">
                  <w:rPr>
                    <w:rFonts w:ascii="Cambria Math" w:hAnsi="Cambria Math"/>
                  </w:rPr>
                </w:rPrChange>
              </w:rPr>
            </m:ctrlPr>
          </m:sSubPr>
          <m:e>
            <m:r>
              <w:rPr>
                <w:rFonts w:ascii="Cambria Math" w:hAnsi="Cambria Math"/>
                <w:highlight w:val="cyan"/>
                <w:rPrChange w:id="182" w:author="Teixeira, Kristina A." w:date="2022-03-20T12:32:00Z">
                  <w:rPr>
                    <w:rFonts w:ascii="Cambria Math" w:hAnsi="Cambria Math"/>
                  </w:rPr>
                </w:rPrChange>
              </w:rPr>
              <m:t>g</m:t>
            </m:r>
          </m:e>
          <m:sub>
            <m:r>
              <w:rPr>
                <w:rFonts w:ascii="Cambria Math" w:hAnsi="Cambria Math"/>
                <w:highlight w:val="cyan"/>
                <w:rPrChange w:id="183" w:author="Teixeira, Kristina A." w:date="2022-03-20T12:32:00Z">
                  <w:rPr>
                    <w:rFonts w:ascii="Cambria Math" w:hAnsi="Cambria Math"/>
                  </w:rPr>
                </w:rPrChange>
              </w:rPr>
              <m:t>s</m:t>
            </m:r>
          </m:sub>
        </m:sSub>
      </m:oMath>
      <w:r w:rsidRPr="0065668C">
        <w:rPr>
          <w:highlight w:val="cyan"/>
          <w:rPrChange w:id="184" w:author="Teixeira, Kristina A." w:date="2022-03-20T12:32:00Z">
            <w:rPr/>
          </w:rPrChange>
        </w:rPr>
        <w:t xml:space="preserve"> and </w:t>
      </w:r>
      <m:oMath>
        <m:sSub>
          <m:sSubPr>
            <m:ctrlPr>
              <w:rPr>
                <w:rFonts w:ascii="Cambria Math" w:hAnsi="Cambria Math"/>
                <w:highlight w:val="cyan"/>
                <w:rPrChange w:id="185" w:author="Teixeira, Kristina A." w:date="2022-03-20T12:32:00Z">
                  <w:rPr>
                    <w:rFonts w:ascii="Cambria Math" w:hAnsi="Cambria Math"/>
                  </w:rPr>
                </w:rPrChange>
              </w:rPr>
            </m:ctrlPr>
          </m:sSubPr>
          <m:e>
            <m:r>
              <w:rPr>
                <w:rFonts w:ascii="Cambria Math" w:hAnsi="Cambria Math"/>
                <w:highlight w:val="cyan"/>
                <w:rPrChange w:id="186" w:author="Teixeira, Kristina A." w:date="2022-03-20T12:32:00Z">
                  <w:rPr>
                    <w:rFonts w:ascii="Cambria Math" w:hAnsi="Cambria Math"/>
                  </w:rPr>
                </w:rPrChange>
              </w:rPr>
              <m:t>g</m:t>
            </m:r>
          </m:e>
          <m:sub>
            <m:r>
              <w:rPr>
                <w:rFonts w:ascii="Cambria Math" w:hAnsi="Cambria Math"/>
                <w:highlight w:val="cyan"/>
                <w:rPrChange w:id="187" w:author="Teixeira, Kristina A." w:date="2022-03-20T12:32:00Z">
                  <w:rPr>
                    <w:rFonts w:ascii="Cambria Math" w:hAnsi="Cambria Math"/>
                  </w:rPr>
                </w:rPrChange>
              </w:rPr>
              <m:t>b</m:t>
            </m:r>
          </m:sub>
        </m:sSub>
      </m:oMath>
      <w:r w:rsidRPr="0065668C">
        <w:rPr>
          <w:highlight w:val="cyan"/>
          <w:rPrChange w:id="188" w:author="Teixeira, Kristina A." w:date="2022-03-20T12:32:00Z">
            <w:rPr/>
          </w:rPrChange>
        </w:rPr>
        <w:t>) and VPD:</w:t>
      </w:r>
      <m:oMath>
        <m:sSub>
          <m:sSubPr>
            <m:ctrlPr>
              <w:rPr>
                <w:rFonts w:ascii="Cambria Math" w:hAnsi="Cambria Math"/>
                <w:highlight w:val="cyan"/>
                <w:rPrChange w:id="189" w:author="Teixeira, Kristina A." w:date="2022-03-20T12:32:00Z">
                  <w:rPr>
                    <w:rFonts w:ascii="Cambria Math" w:hAnsi="Cambria Math"/>
                  </w:rPr>
                </w:rPrChange>
              </w:rPr>
            </m:ctrlPr>
          </m:sSubPr>
          <m:e>
            <m:r>
              <w:rPr>
                <w:rFonts w:ascii="Cambria Math" w:hAnsi="Cambria Math"/>
                <w:highlight w:val="cyan"/>
                <w:rPrChange w:id="190" w:author="Teixeira, Kristina A." w:date="2022-03-20T12:32:00Z">
                  <w:rPr>
                    <w:rFonts w:ascii="Cambria Math" w:hAnsi="Cambria Math"/>
                  </w:rPr>
                </w:rPrChange>
              </w:rPr>
              <m:t>g</m:t>
            </m:r>
          </m:e>
          <m:sub>
            <m:r>
              <w:rPr>
                <w:rFonts w:ascii="Cambria Math" w:hAnsi="Cambria Math"/>
                <w:highlight w:val="cyan"/>
                <w:rPrChange w:id="191" w:author="Teixeira, Kristina A." w:date="2022-03-20T12:32:00Z">
                  <w:rPr>
                    <w:rFonts w:ascii="Cambria Math" w:hAnsi="Cambria Math"/>
                  </w:rPr>
                </w:rPrChange>
              </w:rPr>
              <m:t>b</m:t>
            </m:r>
          </m:sub>
        </m:sSub>
      </m:oMath>
      <w:r w:rsidRPr="0065668C">
        <w:rPr>
          <w:highlight w:val="cyan"/>
          <w:rPrChange w:id="192" w:author="Teixeira, Kristina A." w:date="2022-03-20T12:32:00Z">
            <w:rPr/>
          </w:rPrChange>
        </w:rPr>
        <w:t xml:space="preserve"> increases with wind speed, and </w:t>
      </w:r>
      <m:oMath>
        <m:sSub>
          <m:sSubPr>
            <m:ctrlPr>
              <w:rPr>
                <w:rFonts w:ascii="Cambria Math" w:hAnsi="Cambria Math"/>
                <w:highlight w:val="cyan"/>
                <w:rPrChange w:id="193" w:author="Teixeira, Kristina A." w:date="2022-03-20T12:32:00Z">
                  <w:rPr>
                    <w:rFonts w:ascii="Cambria Math" w:hAnsi="Cambria Math"/>
                  </w:rPr>
                </w:rPrChange>
              </w:rPr>
            </m:ctrlPr>
          </m:sSubPr>
          <m:e>
            <m:r>
              <w:rPr>
                <w:rFonts w:ascii="Cambria Math" w:hAnsi="Cambria Math"/>
                <w:highlight w:val="cyan"/>
                <w:rPrChange w:id="194" w:author="Teixeira, Kristina A." w:date="2022-03-20T12:32:00Z">
                  <w:rPr>
                    <w:rFonts w:ascii="Cambria Math" w:hAnsi="Cambria Math"/>
                  </w:rPr>
                </w:rPrChange>
              </w:rPr>
              <m:t>g</m:t>
            </m:r>
          </m:e>
          <m:sub>
            <m:r>
              <w:rPr>
                <w:rFonts w:ascii="Cambria Math" w:hAnsi="Cambria Math"/>
                <w:highlight w:val="cyan"/>
                <w:rPrChange w:id="195" w:author="Teixeira, Kristina A." w:date="2022-03-20T12:32:00Z">
                  <w:rPr>
                    <w:rFonts w:ascii="Cambria Math" w:hAnsi="Cambria Math"/>
                  </w:rPr>
                </w:rPrChange>
              </w:rPr>
              <m:t>s</m:t>
            </m:r>
          </m:sub>
        </m:sSub>
      </m:oMath>
      <w:r w:rsidRPr="0065668C">
        <w:rPr>
          <w:highlight w:val="cyan"/>
          <w:rPrChange w:id="196" w:author="Teixeira, Kristina A." w:date="2022-03-20T12:32:00Z">
            <w:rPr/>
          </w:rPrChange>
        </w:rPr>
        <w:t xml:space="preserve"> generally declines as VPD increases due to stomatal closure (Dar</w:t>
      </w:r>
      <w:r w:rsidRPr="0065668C">
        <w:rPr>
          <w:highlight w:val="cyan"/>
          <w:rPrChange w:id="197" w:author="Teixeira, Kristina A." w:date="2022-03-20T12:32:00Z">
            <w:rPr/>
          </w:rPrChange>
        </w:rPr>
        <w:t xml:space="preserve">win, 1898; Mott &amp; Parkhurst, 1991). Therefore, </w:t>
      </w:r>
      <m:oMath>
        <m:sSub>
          <m:sSubPr>
            <m:ctrlPr>
              <w:rPr>
                <w:rFonts w:ascii="Cambria Math" w:hAnsi="Cambria Math"/>
                <w:highlight w:val="cyan"/>
                <w:rPrChange w:id="198" w:author="Teixeira, Kristina A." w:date="2022-03-20T12:32:00Z">
                  <w:rPr>
                    <w:rFonts w:ascii="Cambria Math" w:hAnsi="Cambria Math"/>
                  </w:rPr>
                </w:rPrChange>
              </w:rPr>
            </m:ctrlPr>
          </m:sSubPr>
          <m:e>
            <m:r>
              <w:rPr>
                <w:rFonts w:ascii="Cambria Math" w:hAnsi="Cambria Math"/>
                <w:highlight w:val="cyan"/>
                <w:rPrChange w:id="199" w:author="Teixeira, Kristina A." w:date="2022-03-20T12:32:00Z">
                  <w:rPr>
                    <w:rFonts w:ascii="Cambria Math" w:hAnsi="Cambria Math"/>
                  </w:rPr>
                </w:rPrChange>
              </w:rPr>
              <m:t>T</m:t>
            </m:r>
          </m:e>
          <m:sub>
            <m:r>
              <w:rPr>
                <w:rFonts w:ascii="Cambria Math" w:hAnsi="Cambria Math"/>
                <w:highlight w:val="cyan"/>
                <w:rPrChange w:id="200" w:author="Teixeira, Kristina A." w:date="2022-03-20T12:32:00Z">
                  <w:rPr>
                    <w:rFonts w:ascii="Cambria Math" w:hAnsi="Cambria Math"/>
                  </w:rPr>
                </w:rPrChange>
              </w:rPr>
              <m:t>leaf</m:t>
            </m:r>
          </m:sub>
        </m:sSub>
        <m:r>
          <m:rPr>
            <m:sty m:val="p"/>
          </m:rPr>
          <w:rPr>
            <w:rFonts w:ascii="Cambria Math" w:hAnsi="Cambria Math"/>
            <w:highlight w:val="cyan"/>
            <w:rPrChange w:id="201" w:author="Teixeira, Kristina A." w:date="2022-03-20T12:32:00Z">
              <w:rPr>
                <w:rFonts w:ascii="Cambria Math" w:hAnsi="Cambria Math"/>
              </w:rPr>
            </w:rPrChange>
          </w:rPr>
          <m:t>-</m:t>
        </m:r>
        <m:sSub>
          <m:sSubPr>
            <m:ctrlPr>
              <w:rPr>
                <w:rFonts w:ascii="Cambria Math" w:hAnsi="Cambria Math"/>
                <w:highlight w:val="cyan"/>
                <w:rPrChange w:id="202" w:author="Teixeira, Kristina A." w:date="2022-03-20T12:32:00Z">
                  <w:rPr>
                    <w:rFonts w:ascii="Cambria Math" w:hAnsi="Cambria Math"/>
                  </w:rPr>
                </w:rPrChange>
              </w:rPr>
            </m:ctrlPr>
          </m:sSubPr>
          <m:e>
            <m:r>
              <w:rPr>
                <w:rFonts w:ascii="Cambria Math" w:hAnsi="Cambria Math"/>
                <w:highlight w:val="cyan"/>
                <w:rPrChange w:id="203" w:author="Teixeira, Kristina A." w:date="2022-03-20T12:32:00Z">
                  <w:rPr>
                    <w:rFonts w:ascii="Cambria Math" w:hAnsi="Cambria Math"/>
                  </w:rPr>
                </w:rPrChange>
              </w:rPr>
              <m:t>T</m:t>
            </m:r>
          </m:e>
          <m:sub>
            <m:r>
              <w:rPr>
                <w:rFonts w:ascii="Cambria Math" w:hAnsi="Cambria Math"/>
                <w:highlight w:val="cyan"/>
                <w:rPrChange w:id="204" w:author="Teixeira, Kristina A." w:date="2022-03-20T12:32:00Z">
                  <w:rPr>
                    <w:rFonts w:ascii="Cambria Math" w:hAnsi="Cambria Math"/>
                  </w:rPr>
                </w:rPrChange>
              </w:rPr>
              <m:t>air</m:t>
            </m:r>
          </m:sub>
        </m:sSub>
      </m:oMath>
      <w:r w:rsidRPr="0065668C">
        <w:rPr>
          <w:highlight w:val="cyan"/>
          <w:rPrChange w:id="205" w:author="Teixeira, Kristina A." w:date="2022-03-20T12:32:00Z">
            <w:rPr/>
          </w:rPrChange>
        </w:rPr>
        <w:t xml:space="preserve"> decreases in magnitude with wind speed (Fig. 3b, Daudet </w:t>
      </w:r>
      <w:r w:rsidRPr="0065668C">
        <w:rPr>
          <w:i/>
          <w:iCs/>
          <w:highlight w:val="cyan"/>
          <w:rPrChange w:id="206" w:author="Teixeira, Kristina A." w:date="2022-03-20T12:32:00Z">
            <w:rPr>
              <w:i/>
              <w:iCs/>
            </w:rPr>
          </w:rPrChange>
        </w:rPr>
        <w:t>et al.</w:t>
      </w:r>
      <w:r w:rsidRPr="0065668C">
        <w:rPr>
          <w:highlight w:val="cyan"/>
          <w:rPrChange w:id="207" w:author="Teixeira, Kristina A." w:date="2022-03-20T12:32:00Z">
            <w:rPr/>
          </w:rPrChange>
        </w:rPr>
        <w:t>, 1999)</w:t>
      </w:r>
      <w:r w:rsidRPr="0065668C">
        <w:rPr>
          <w:highlight w:val="cyan"/>
          <w:rPrChange w:id="208" w:author="Teixeira, Kristina A." w:date="2022-03-20T12:32:00Z">
            <w:rPr/>
          </w:rPrChange>
        </w:rPr>
        <w:t xml:space="preserve">, increases with RH (Fig. 3c), increases with leaf size (Fig. 3d), and </w:t>
      </w:r>
      <m:oMath>
        <m:sSub>
          <m:sSubPr>
            <m:ctrlPr>
              <w:rPr>
                <w:rFonts w:ascii="Cambria Math" w:hAnsi="Cambria Math"/>
                <w:highlight w:val="cyan"/>
                <w:rPrChange w:id="209" w:author="Teixeira, Kristina A." w:date="2022-03-20T12:32:00Z">
                  <w:rPr>
                    <w:rFonts w:ascii="Cambria Math" w:hAnsi="Cambria Math"/>
                  </w:rPr>
                </w:rPrChange>
              </w:rPr>
            </m:ctrlPr>
          </m:sSubPr>
          <m:e>
            <m:r>
              <w:rPr>
                <w:rFonts w:ascii="Cambria Math" w:hAnsi="Cambria Math"/>
                <w:highlight w:val="cyan"/>
                <w:rPrChange w:id="210" w:author="Teixeira, Kristina A." w:date="2022-03-20T12:32:00Z">
                  <w:rPr>
                    <w:rFonts w:ascii="Cambria Math" w:hAnsi="Cambria Math"/>
                  </w:rPr>
                </w:rPrChange>
              </w:rPr>
              <m:t>T</m:t>
            </m:r>
          </m:e>
          <m:sub>
            <m:r>
              <w:rPr>
                <w:rFonts w:ascii="Cambria Math" w:hAnsi="Cambria Math"/>
                <w:highlight w:val="cyan"/>
                <w:rPrChange w:id="211" w:author="Teixeira, Kristina A." w:date="2022-03-20T12:32:00Z">
                  <w:rPr>
                    <w:rFonts w:ascii="Cambria Math" w:hAnsi="Cambria Math"/>
                  </w:rPr>
                </w:rPrChange>
              </w:rPr>
              <m:t>leaf</m:t>
            </m:r>
          </m:sub>
        </m:sSub>
      </m:oMath>
      <w:r w:rsidRPr="0065668C">
        <w:rPr>
          <w:highlight w:val="cyan"/>
          <w:rPrChange w:id="212" w:author="Teixeira, Kristina A." w:date="2022-03-20T12:32:00Z">
            <w:rPr/>
          </w:rPrChange>
        </w:rPr>
        <w:t xml:space="preserve"> decreases absolutely with </w:t>
      </w:r>
      <m:oMath>
        <m:sSub>
          <m:sSubPr>
            <m:ctrlPr>
              <w:rPr>
                <w:rFonts w:ascii="Cambria Math" w:hAnsi="Cambria Math"/>
                <w:highlight w:val="cyan"/>
                <w:rPrChange w:id="213" w:author="Teixeira, Kristina A." w:date="2022-03-20T12:32:00Z">
                  <w:rPr>
                    <w:rFonts w:ascii="Cambria Math" w:hAnsi="Cambria Math"/>
                  </w:rPr>
                </w:rPrChange>
              </w:rPr>
            </m:ctrlPr>
          </m:sSubPr>
          <m:e>
            <m:r>
              <w:rPr>
                <w:rFonts w:ascii="Cambria Math" w:hAnsi="Cambria Math"/>
                <w:highlight w:val="cyan"/>
                <w:rPrChange w:id="214" w:author="Teixeira, Kristina A." w:date="2022-03-20T12:32:00Z">
                  <w:rPr>
                    <w:rFonts w:ascii="Cambria Math" w:hAnsi="Cambria Math"/>
                  </w:rPr>
                </w:rPrChange>
              </w:rPr>
              <m:t>g</m:t>
            </m:r>
          </m:e>
          <m:sub>
            <m:r>
              <w:rPr>
                <w:rFonts w:ascii="Cambria Math" w:hAnsi="Cambria Math"/>
                <w:highlight w:val="cyan"/>
                <w:rPrChange w:id="215" w:author="Teixeira, Kristina A." w:date="2022-03-20T12:32:00Z">
                  <w:rPr>
                    <w:rFonts w:ascii="Cambria Math" w:hAnsi="Cambria Math"/>
                  </w:rPr>
                </w:rPrChange>
              </w:rPr>
              <m:t>s</m:t>
            </m:r>
          </m:sub>
        </m:sSub>
      </m:oMath>
      <w:r w:rsidRPr="0065668C">
        <w:rPr>
          <w:highlight w:val="cyan"/>
          <w:rPrChange w:id="216" w:author="Teixeira, Kristina A." w:date="2022-03-20T12:32:00Z">
            <w:rPr/>
          </w:rPrChange>
        </w:rPr>
        <w:t xml:space="preserve"> (Fig. 3e).</w:t>
      </w:r>
    </w:p>
    <w:p w14:paraId="3C9ADB2F" w14:textId="77777777" w:rsidR="00775850" w:rsidRDefault="00A65ACE">
      <w:pPr>
        <w:pStyle w:val="CaptionedFigure"/>
      </w:pPr>
      <w:r>
        <w:rPr>
          <w:noProof/>
        </w:rPr>
        <w:drawing>
          <wp:inline distT="0" distB="0" distL="0" distR="0" wp14:anchorId="123E605C" wp14:editId="7E0354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707438"/>
                    </a:xfrm>
                    <a:prstGeom prst="rect">
                      <a:avLst/>
                    </a:prstGeom>
                    <a:noFill/>
                    <a:ln w="9525">
                      <a:noFill/>
                      <a:headEnd/>
                      <a:tailEnd/>
                    </a:ln>
                  </pic:spPr>
                </pic:pic>
              </a:graphicData>
            </a:graphic>
          </wp:inline>
        </w:drawing>
      </w:r>
    </w:p>
    <w:p w14:paraId="1BD7605C" w14:textId="77777777" w:rsidR="00775850" w:rsidRDefault="00A65ACE">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relative humidity (rh), leaf characteristic dimension (lcd),</w:t>
      </w:r>
      <w:r>
        <w:t xml:space="preserve"> stomatal conductance (gs), air temperature (tair).</w:t>
      </w:r>
    </w:p>
    <w:p w14:paraId="30986B6F" w14:textId="77777777" w:rsidR="00775850" w:rsidRDefault="00A65ACE">
      <w:pPr>
        <w:pStyle w:val="BodyText"/>
      </w:pPr>
      <w:r w:rsidRPr="0065668C">
        <w:rPr>
          <w:highlight w:val="cyan"/>
          <w:rPrChange w:id="217" w:author="Teixeira, Kristina A." w:date="2022-03-20T12:32:00Z">
            <w:rPr/>
          </w:rPrChange>
        </w:rPr>
        <w:lastRenderedPageBreak/>
        <w:t xml:space="preserve">Under hot and dry conditions, leaves face a trade-off between </w:t>
      </w:r>
      <m:oMath>
        <m:sSub>
          <m:sSubPr>
            <m:ctrlPr>
              <w:rPr>
                <w:rFonts w:ascii="Cambria Math" w:hAnsi="Cambria Math"/>
                <w:highlight w:val="cyan"/>
                <w:rPrChange w:id="218" w:author="Teixeira, Kristina A." w:date="2022-03-20T12:32:00Z">
                  <w:rPr>
                    <w:rFonts w:ascii="Cambria Math" w:hAnsi="Cambria Math"/>
                  </w:rPr>
                </w:rPrChange>
              </w:rPr>
            </m:ctrlPr>
          </m:sSubPr>
          <m:e>
            <m:r>
              <w:rPr>
                <w:rFonts w:ascii="Cambria Math" w:hAnsi="Cambria Math"/>
                <w:highlight w:val="cyan"/>
                <w:rPrChange w:id="219" w:author="Teixeira, Kristina A." w:date="2022-03-20T12:32:00Z">
                  <w:rPr>
                    <w:rFonts w:ascii="Cambria Math" w:hAnsi="Cambria Math"/>
                  </w:rPr>
                </w:rPrChange>
              </w:rPr>
              <m:t>T</m:t>
            </m:r>
          </m:e>
          <m:sub>
            <m:r>
              <w:rPr>
                <w:rFonts w:ascii="Cambria Math" w:hAnsi="Cambria Math"/>
                <w:highlight w:val="cyan"/>
                <w:rPrChange w:id="220" w:author="Teixeira, Kristina A." w:date="2022-03-20T12:32:00Z">
                  <w:rPr>
                    <w:rFonts w:ascii="Cambria Math" w:hAnsi="Cambria Math"/>
                  </w:rPr>
                </w:rPrChange>
              </w:rPr>
              <m:t>leaf</m:t>
            </m:r>
          </m:sub>
        </m:sSub>
      </m:oMath>
      <w:r w:rsidRPr="0065668C">
        <w:rPr>
          <w:highlight w:val="cyan"/>
          <w:rPrChange w:id="221" w:author="Teixeira, Kristina A." w:date="2022-03-20T12:32:00Z">
            <w:rPr/>
          </w:rPrChange>
        </w:rPr>
        <w:t xml:space="preserve"> regulation and water conservation (Koch </w:t>
      </w:r>
      <w:r w:rsidRPr="0065668C">
        <w:rPr>
          <w:i/>
          <w:iCs/>
          <w:highlight w:val="cyan"/>
          <w:rPrChange w:id="222" w:author="Teixeira, Kristina A." w:date="2022-03-20T12:32:00Z">
            <w:rPr>
              <w:i/>
              <w:iCs/>
            </w:rPr>
          </w:rPrChange>
        </w:rPr>
        <w:t>et al.</w:t>
      </w:r>
      <w:r w:rsidRPr="0065668C">
        <w:rPr>
          <w:highlight w:val="cyan"/>
          <w:rPrChange w:id="223" w:author="Teixeira, Kristina A." w:date="2022-03-20T12:32:00Z">
            <w:rPr/>
          </w:rPrChange>
        </w:rPr>
        <w:t xml:space="preserve">, 1994; Fauset </w:t>
      </w:r>
      <w:r w:rsidRPr="0065668C">
        <w:rPr>
          <w:i/>
          <w:iCs/>
          <w:highlight w:val="cyan"/>
          <w:rPrChange w:id="224" w:author="Teixeira, Kristina A." w:date="2022-03-20T12:32:00Z">
            <w:rPr>
              <w:i/>
              <w:iCs/>
            </w:rPr>
          </w:rPrChange>
        </w:rPr>
        <w:t>et al.</w:t>
      </w:r>
      <w:r w:rsidRPr="0065668C">
        <w:rPr>
          <w:highlight w:val="cyan"/>
          <w:rPrChange w:id="225" w:author="Teixeira, Kristina A." w:date="2022-03-20T12:32:00Z">
            <w:rPr/>
          </w:rPrChange>
        </w:rPr>
        <w:t xml:space="preserve">, 2018). With adequate water, high </w:t>
      </w:r>
      <m:oMath>
        <m:r>
          <w:rPr>
            <w:rFonts w:ascii="Cambria Math" w:hAnsi="Cambria Math"/>
            <w:highlight w:val="cyan"/>
            <w:rPrChange w:id="226" w:author="Teixeira, Kristina A." w:date="2022-03-20T12:32:00Z">
              <w:rPr>
                <w:rFonts w:ascii="Cambria Math" w:hAnsi="Cambria Math"/>
              </w:rPr>
            </w:rPrChange>
          </w:rPr>
          <m:t>λE</m:t>
        </m:r>
      </m:oMath>
      <w:r w:rsidRPr="0065668C">
        <w:rPr>
          <w:highlight w:val="cyan"/>
          <w:rPrChange w:id="227" w:author="Teixeira, Kristina A." w:date="2022-03-20T12:32:00Z">
            <w:rPr/>
          </w:rPrChange>
        </w:rPr>
        <w:t xml:space="preserve"> can facilitate heat diss</w:t>
      </w:r>
      <w:r w:rsidRPr="0065668C">
        <w:rPr>
          <w:highlight w:val="cyan"/>
          <w:rPrChange w:id="228" w:author="Teixeira, Kristina A." w:date="2022-03-20T12:32:00Z">
            <w:rPr/>
          </w:rPrChange>
        </w:rPr>
        <w:t xml:space="preserve">ipation, particularly for leaves with smaller size (higher </w:t>
      </w:r>
      <m:oMath>
        <m:sSub>
          <m:sSubPr>
            <m:ctrlPr>
              <w:rPr>
                <w:rFonts w:ascii="Cambria Math" w:hAnsi="Cambria Math"/>
                <w:highlight w:val="cyan"/>
                <w:rPrChange w:id="229" w:author="Teixeira, Kristina A." w:date="2022-03-20T12:32:00Z">
                  <w:rPr>
                    <w:rFonts w:ascii="Cambria Math" w:hAnsi="Cambria Math"/>
                  </w:rPr>
                </w:rPrChange>
              </w:rPr>
            </m:ctrlPr>
          </m:sSubPr>
          <m:e>
            <m:r>
              <w:rPr>
                <w:rFonts w:ascii="Cambria Math" w:hAnsi="Cambria Math"/>
                <w:highlight w:val="cyan"/>
                <w:rPrChange w:id="230" w:author="Teixeira, Kristina A." w:date="2022-03-20T12:32:00Z">
                  <w:rPr>
                    <w:rFonts w:ascii="Cambria Math" w:hAnsi="Cambria Math"/>
                  </w:rPr>
                </w:rPrChange>
              </w:rPr>
              <m:t>g</m:t>
            </m:r>
          </m:e>
          <m:sub>
            <m:r>
              <w:rPr>
                <w:rFonts w:ascii="Cambria Math" w:hAnsi="Cambria Math"/>
                <w:highlight w:val="cyan"/>
                <w:rPrChange w:id="231" w:author="Teixeira, Kristina A." w:date="2022-03-20T12:32:00Z">
                  <w:rPr>
                    <w:rFonts w:ascii="Cambria Math" w:hAnsi="Cambria Math"/>
                  </w:rPr>
                </w:rPrChange>
              </w:rPr>
              <m:t>b</m:t>
            </m:r>
          </m:sub>
        </m:sSub>
      </m:oMath>
      <w:r w:rsidRPr="0065668C">
        <w:rPr>
          <w:highlight w:val="cyan"/>
          <w:rPrChange w:id="232" w:author="Teixeira, Kristina A." w:date="2022-03-20T12:32:00Z">
            <w:rPr/>
          </w:rPrChange>
        </w:rPr>
        <w:t xml:space="preserve">) (Leuzinger &amp; Körner, 2007; Dong </w:t>
      </w:r>
      <w:r w:rsidRPr="0065668C">
        <w:rPr>
          <w:i/>
          <w:iCs/>
          <w:highlight w:val="cyan"/>
          <w:rPrChange w:id="233" w:author="Teixeira, Kristina A." w:date="2022-03-20T12:32:00Z">
            <w:rPr>
              <w:i/>
              <w:iCs/>
            </w:rPr>
          </w:rPrChange>
        </w:rPr>
        <w:t>et al.</w:t>
      </w:r>
      <w:r w:rsidRPr="0065668C">
        <w:rPr>
          <w:highlight w:val="cyan"/>
          <w:rPrChange w:id="234" w:author="Teixeira, Kristina A." w:date="2022-03-20T12:32:00Z">
            <w:rPr/>
          </w:rPrChange>
        </w:rPr>
        <w:t xml:space="preserve">, 2017; Leigh </w:t>
      </w:r>
      <w:r w:rsidRPr="0065668C">
        <w:rPr>
          <w:i/>
          <w:iCs/>
          <w:highlight w:val="cyan"/>
          <w:rPrChange w:id="235" w:author="Teixeira, Kristina A." w:date="2022-03-20T12:32:00Z">
            <w:rPr>
              <w:i/>
              <w:iCs/>
            </w:rPr>
          </w:rPrChange>
        </w:rPr>
        <w:t>et al.</w:t>
      </w:r>
      <w:r w:rsidRPr="0065668C">
        <w:rPr>
          <w:highlight w:val="cyan"/>
          <w:rPrChange w:id="236" w:author="Teixeira, Kristina A." w:date="2022-03-20T12:32:00Z">
            <w:rPr/>
          </w:rPrChange>
        </w:rPr>
        <w:t xml:space="preserve">, 2017; Song </w:t>
      </w:r>
      <w:r w:rsidRPr="0065668C">
        <w:rPr>
          <w:i/>
          <w:iCs/>
          <w:highlight w:val="cyan"/>
          <w:rPrChange w:id="237" w:author="Teixeira, Kristina A." w:date="2022-03-20T12:32:00Z">
            <w:rPr>
              <w:i/>
              <w:iCs/>
            </w:rPr>
          </w:rPrChange>
        </w:rPr>
        <w:t>et al.</w:t>
      </w:r>
      <w:r w:rsidRPr="0065668C">
        <w:rPr>
          <w:highlight w:val="cyan"/>
          <w:rPrChange w:id="238" w:author="Teixeira, Kristina A." w:date="2022-03-20T12:32:00Z">
            <w:rPr/>
          </w:rPrChange>
        </w:rPr>
        <w:t xml:space="preserve">, 2020; Konrad </w:t>
      </w:r>
      <w:r w:rsidRPr="0065668C">
        <w:rPr>
          <w:i/>
          <w:iCs/>
          <w:highlight w:val="cyan"/>
          <w:rPrChange w:id="239" w:author="Teixeira, Kristina A." w:date="2022-03-20T12:32:00Z">
            <w:rPr>
              <w:i/>
              <w:iCs/>
            </w:rPr>
          </w:rPrChange>
        </w:rPr>
        <w:t>et al.</w:t>
      </w:r>
      <w:r w:rsidRPr="0065668C">
        <w:rPr>
          <w:highlight w:val="cyan"/>
          <w:rPrChange w:id="240" w:author="Teixeira, Kristina A." w:date="2022-03-20T12:32:00Z">
            <w:rPr/>
          </w:rPrChange>
        </w:rPr>
        <w:t>, 2021). However, when leaf water demand (determined by VPD and stomatal opening) exceeds the</w:t>
      </w:r>
      <w:r w:rsidRPr="0065668C">
        <w:rPr>
          <w:highlight w:val="cyan"/>
          <w:rPrChange w:id="241" w:author="Teixeira, Kristina A." w:date="2022-03-20T12:32:00Z">
            <w:rPr/>
          </w:rPrChange>
        </w:rPr>
        <w:t xml:space="preserve"> rate of supply, stomata close to conserve water, increasing </w:t>
      </w:r>
      <m:oMath>
        <m:sSub>
          <m:sSubPr>
            <m:ctrlPr>
              <w:rPr>
                <w:rFonts w:ascii="Cambria Math" w:hAnsi="Cambria Math"/>
                <w:highlight w:val="cyan"/>
                <w:rPrChange w:id="242" w:author="Teixeira, Kristina A." w:date="2022-03-20T12:32:00Z">
                  <w:rPr>
                    <w:rFonts w:ascii="Cambria Math" w:hAnsi="Cambria Math"/>
                  </w:rPr>
                </w:rPrChange>
              </w:rPr>
            </m:ctrlPr>
          </m:sSubPr>
          <m:e>
            <m:r>
              <w:rPr>
                <w:rFonts w:ascii="Cambria Math" w:hAnsi="Cambria Math"/>
                <w:highlight w:val="cyan"/>
                <w:rPrChange w:id="243" w:author="Teixeira, Kristina A." w:date="2022-03-20T12:32:00Z">
                  <w:rPr>
                    <w:rFonts w:ascii="Cambria Math" w:hAnsi="Cambria Math"/>
                  </w:rPr>
                </w:rPrChange>
              </w:rPr>
              <m:t>T</m:t>
            </m:r>
          </m:e>
          <m:sub>
            <m:r>
              <w:rPr>
                <w:rFonts w:ascii="Cambria Math" w:hAnsi="Cambria Math"/>
                <w:highlight w:val="cyan"/>
                <w:rPrChange w:id="244" w:author="Teixeira, Kristina A." w:date="2022-03-20T12:32:00Z">
                  <w:rPr>
                    <w:rFonts w:ascii="Cambria Math" w:hAnsi="Cambria Math"/>
                  </w:rPr>
                </w:rPrChange>
              </w:rPr>
              <m:t>leaf</m:t>
            </m:r>
          </m:sub>
        </m:sSub>
      </m:oMath>
      <w:r w:rsidRPr="0065668C">
        <w:rPr>
          <w:highlight w:val="cyan"/>
          <w:rPrChange w:id="245" w:author="Teixeira, Kristina A." w:date="2022-03-20T12:32:00Z">
            <w:rPr/>
          </w:rPrChange>
        </w:rPr>
        <w:t xml:space="preserve"> (Fig. 3e, Fauset </w:t>
      </w:r>
      <w:r w:rsidRPr="0065668C">
        <w:rPr>
          <w:i/>
          <w:iCs/>
          <w:highlight w:val="cyan"/>
          <w:rPrChange w:id="246" w:author="Teixeira, Kristina A." w:date="2022-03-20T12:32:00Z">
            <w:rPr>
              <w:i/>
              <w:iCs/>
            </w:rPr>
          </w:rPrChange>
        </w:rPr>
        <w:t>et al.</w:t>
      </w:r>
      <w:r w:rsidRPr="0065668C">
        <w:rPr>
          <w:highlight w:val="cyan"/>
          <w:rPrChange w:id="247" w:author="Teixeira, Kristina A." w:date="2022-03-20T12:32:00Z">
            <w:rPr/>
          </w:rPrChange>
        </w:rPr>
        <w:t xml:space="preserve">, 2018). Therefore, at high solar radiation loads, leaves can maintain </w:t>
      </w:r>
      <m:oMath>
        <m:sSub>
          <m:sSubPr>
            <m:ctrlPr>
              <w:rPr>
                <w:rFonts w:ascii="Cambria Math" w:hAnsi="Cambria Math"/>
                <w:highlight w:val="cyan"/>
                <w:rPrChange w:id="248" w:author="Teixeira, Kristina A." w:date="2022-03-20T12:32:00Z">
                  <w:rPr>
                    <w:rFonts w:ascii="Cambria Math" w:hAnsi="Cambria Math"/>
                  </w:rPr>
                </w:rPrChange>
              </w:rPr>
            </m:ctrlPr>
          </m:sSubPr>
          <m:e>
            <m:r>
              <w:rPr>
                <w:rFonts w:ascii="Cambria Math" w:hAnsi="Cambria Math"/>
                <w:highlight w:val="cyan"/>
                <w:rPrChange w:id="249" w:author="Teixeira, Kristina A." w:date="2022-03-20T12:32:00Z">
                  <w:rPr>
                    <w:rFonts w:ascii="Cambria Math" w:hAnsi="Cambria Math"/>
                  </w:rPr>
                </w:rPrChange>
              </w:rPr>
              <m:t>T</m:t>
            </m:r>
          </m:e>
          <m:sub>
            <m:r>
              <w:rPr>
                <w:rFonts w:ascii="Cambria Math" w:hAnsi="Cambria Math"/>
                <w:highlight w:val="cyan"/>
                <w:rPrChange w:id="250" w:author="Teixeira, Kristina A." w:date="2022-03-20T12:32:00Z">
                  <w:rPr>
                    <w:rFonts w:ascii="Cambria Math" w:hAnsi="Cambria Math"/>
                  </w:rPr>
                </w:rPrChange>
              </w:rPr>
              <m:t>leaf</m:t>
            </m:r>
          </m:sub>
        </m:sSub>
      </m:oMath>
      <w:r w:rsidRPr="0065668C">
        <w:rPr>
          <w:highlight w:val="cyan"/>
          <w:rPrChange w:id="251" w:author="Teixeira, Kristina A." w:date="2022-03-20T12:32:00Z">
            <w:rPr/>
          </w:rPrChange>
        </w:rPr>
        <w:t xml:space="preserve"> closer to </w:t>
      </w:r>
      <m:oMath>
        <m:sSub>
          <m:sSubPr>
            <m:ctrlPr>
              <w:rPr>
                <w:rFonts w:ascii="Cambria Math" w:hAnsi="Cambria Math"/>
                <w:highlight w:val="cyan"/>
                <w:rPrChange w:id="252" w:author="Teixeira, Kristina A." w:date="2022-03-20T12:32:00Z">
                  <w:rPr>
                    <w:rFonts w:ascii="Cambria Math" w:hAnsi="Cambria Math"/>
                  </w:rPr>
                </w:rPrChange>
              </w:rPr>
            </m:ctrlPr>
          </m:sSubPr>
          <m:e>
            <m:r>
              <w:rPr>
                <w:rFonts w:ascii="Cambria Math" w:hAnsi="Cambria Math"/>
                <w:highlight w:val="cyan"/>
                <w:rPrChange w:id="253" w:author="Teixeira, Kristina A." w:date="2022-03-20T12:32:00Z">
                  <w:rPr>
                    <w:rFonts w:ascii="Cambria Math" w:hAnsi="Cambria Math"/>
                  </w:rPr>
                </w:rPrChange>
              </w:rPr>
              <m:t>T</m:t>
            </m:r>
          </m:e>
          <m:sub>
            <m:r>
              <w:rPr>
                <w:rFonts w:ascii="Cambria Math" w:hAnsi="Cambria Math"/>
                <w:highlight w:val="cyan"/>
                <w:rPrChange w:id="254" w:author="Teixeira, Kristina A." w:date="2022-03-20T12:32:00Z">
                  <w:rPr>
                    <w:rFonts w:ascii="Cambria Math" w:hAnsi="Cambria Math"/>
                  </w:rPr>
                </w:rPrChange>
              </w:rPr>
              <m:t>air</m:t>
            </m:r>
          </m:sub>
        </m:sSub>
      </m:oMath>
      <w:r w:rsidRPr="0065668C">
        <w:rPr>
          <w:highlight w:val="cyan"/>
          <w:rPrChange w:id="255" w:author="Teixeira, Kristina A." w:date="2022-03-20T12:32:00Z">
            <w:rPr/>
          </w:rPrChange>
        </w:rPr>
        <w:t xml:space="preserve"> at maximum </w:t>
      </w:r>
      <m:oMath>
        <m:sSub>
          <m:sSubPr>
            <m:ctrlPr>
              <w:rPr>
                <w:rFonts w:ascii="Cambria Math" w:hAnsi="Cambria Math"/>
                <w:highlight w:val="cyan"/>
                <w:rPrChange w:id="256" w:author="Teixeira, Kristina A." w:date="2022-03-20T12:32:00Z">
                  <w:rPr>
                    <w:rFonts w:ascii="Cambria Math" w:hAnsi="Cambria Math"/>
                  </w:rPr>
                </w:rPrChange>
              </w:rPr>
            </m:ctrlPr>
          </m:sSubPr>
          <m:e>
            <m:r>
              <w:rPr>
                <w:rFonts w:ascii="Cambria Math" w:hAnsi="Cambria Math"/>
                <w:highlight w:val="cyan"/>
                <w:rPrChange w:id="257" w:author="Teixeira, Kristina A." w:date="2022-03-20T12:32:00Z">
                  <w:rPr>
                    <w:rFonts w:ascii="Cambria Math" w:hAnsi="Cambria Math"/>
                  </w:rPr>
                </w:rPrChange>
              </w:rPr>
              <m:t>g</m:t>
            </m:r>
          </m:e>
          <m:sub>
            <m:r>
              <w:rPr>
                <w:rFonts w:ascii="Cambria Math" w:hAnsi="Cambria Math"/>
                <w:highlight w:val="cyan"/>
                <w:rPrChange w:id="258" w:author="Teixeira, Kristina A." w:date="2022-03-20T12:32:00Z">
                  <w:rPr>
                    <w:rFonts w:ascii="Cambria Math" w:hAnsi="Cambria Math"/>
                  </w:rPr>
                </w:rPrChange>
              </w:rPr>
              <m:t>s</m:t>
            </m:r>
          </m:sub>
        </m:sSub>
      </m:oMath>
      <w:r w:rsidRPr="0065668C">
        <w:rPr>
          <w:highlight w:val="cyan"/>
          <w:rPrChange w:id="259" w:author="Teixeira, Kristina A." w:date="2022-03-20T12:32:00Z">
            <w:rPr/>
          </w:rPrChange>
        </w:rPr>
        <w:t xml:space="preserve">, but during </w:t>
      </w:r>
      <m:oMath>
        <m:sSub>
          <m:sSubPr>
            <m:ctrlPr>
              <w:rPr>
                <w:rFonts w:ascii="Cambria Math" w:hAnsi="Cambria Math"/>
                <w:highlight w:val="cyan"/>
                <w:rPrChange w:id="260" w:author="Teixeira, Kristina A." w:date="2022-03-20T12:32:00Z">
                  <w:rPr>
                    <w:rFonts w:ascii="Cambria Math" w:hAnsi="Cambria Math"/>
                  </w:rPr>
                </w:rPrChange>
              </w:rPr>
            </m:ctrlPr>
          </m:sSubPr>
          <m:e>
            <m:r>
              <w:rPr>
                <w:rFonts w:ascii="Cambria Math" w:hAnsi="Cambria Math"/>
                <w:highlight w:val="cyan"/>
                <w:rPrChange w:id="261" w:author="Teixeira, Kristina A." w:date="2022-03-20T12:32:00Z">
                  <w:rPr>
                    <w:rFonts w:ascii="Cambria Math" w:hAnsi="Cambria Math"/>
                  </w:rPr>
                </w:rPrChange>
              </w:rPr>
              <m:t>g</m:t>
            </m:r>
          </m:e>
          <m:sub>
            <m:r>
              <w:rPr>
                <w:rFonts w:ascii="Cambria Math" w:hAnsi="Cambria Math"/>
                <w:highlight w:val="cyan"/>
                <w:rPrChange w:id="262" w:author="Teixeira, Kristina A." w:date="2022-03-20T12:32:00Z">
                  <w:rPr>
                    <w:rFonts w:ascii="Cambria Math" w:hAnsi="Cambria Math"/>
                  </w:rPr>
                </w:rPrChange>
              </w:rPr>
              <m:t>s</m:t>
            </m:r>
          </m:sub>
        </m:sSub>
      </m:oMath>
      <w:r w:rsidRPr="0065668C">
        <w:rPr>
          <w:highlight w:val="cyan"/>
          <w:rPrChange w:id="263" w:author="Teixeira, Kristina A." w:date="2022-03-20T12:32:00Z">
            <w:rPr/>
          </w:rPrChange>
        </w:rPr>
        <w:t xml:space="preserve"> limitation, solar radiation</w:t>
      </w:r>
      <w:r w:rsidRPr="0065668C">
        <w:rPr>
          <w:highlight w:val="cyan"/>
          <w:rPrChange w:id="264" w:author="Teixeira, Kristina A." w:date="2022-03-20T12:32:00Z">
            <w:rPr/>
          </w:rPrChange>
        </w:rPr>
        <w:t xml:space="preserve"> can drastically elevate </w:t>
      </w:r>
      <m:oMath>
        <m:sSub>
          <m:sSubPr>
            <m:ctrlPr>
              <w:rPr>
                <w:rFonts w:ascii="Cambria Math" w:hAnsi="Cambria Math"/>
                <w:highlight w:val="cyan"/>
                <w:rPrChange w:id="265" w:author="Teixeira, Kristina A." w:date="2022-03-20T12:32:00Z">
                  <w:rPr>
                    <w:rFonts w:ascii="Cambria Math" w:hAnsi="Cambria Math"/>
                  </w:rPr>
                </w:rPrChange>
              </w:rPr>
            </m:ctrlPr>
          </m:sSubPr>
          <m:e>
            <m:r>
              <w:rPr>
                <w:rFonts w:ascii="Cambria Math" w:hAnsi="Cambria Math"/>
                <w:highlight w:val="cyan"/>
                <w:rPrChange w:id="266" w:author="Teixeira, Kristina A." w:date="2022-03-20T12:32:00Z">
                  <w:rPr>
                    <w:rFonts w:ascii="Cambria Math" w:hAnsi="Cambria Math"/>
                  </w:rPr>
                </w:rPrChange>
              </w:rPr>
              <m:t>T</m:t>
            </m:r>
          </m:e>
          <m:sub>
            <m:r>
              <w:rPr>
                <w:rFonts w:ascii="Cambria Math" w:hAnsi="Cambria Math"/>
                <w:highlight w:val="cyan"/>
                <w:rPrChange w:id="267" w:author="Teixeira, Kristina A." w:date="2022-03-20T12:32:00Z">
                  <w:rPr>
                    <w:rFonts w:ascii="Cambria Math" w:hAnsi="Cambria Math"/>
                  </w:rPr>
                </w:rPrChange>
              </w:rPr>
              <m:t>leaf</m:t>
            </m:r>
          </m:sub>
        </m:sSub>
      </m:oMath>
      <w:r w:rsidRPr="0065668C">
        <w:rPr>
          <w:highlight w:val="cyan"/>
          <w:rPrChange w:id="268" w:author="Teixeira, Kristina A." w:date="2022-03-20T12:32:00Z">
            <w:rPr/>
          </w:rPrChange>
        </w:rPr>
        <w:t xml:space="preserve"> above </w:t>
      </w:r>
      <m:oMath>
        <m:sSub>
          <m:sSubPr>
            <m:ctrlPr>
              <w:rPr>
                <w:rFonts w:ascii="Cambria Math" w:hAnsi="Cambria Math"/>
                <w:highlight w:val="cyan"/>
                <w:rPrChange w:id="269" w:author="Teixeira, Kristina A." w:date="2022-03-20T12:32:00Z">
                  <w:rPr>
                    <w:rFonts w:ascii="Cambria Math" w:hAnsi="Cambria Math"/>
                  </w:rPr>
                </w:rPrChange>
              </w:rPr>
            </m:ctrlPr>
          </m:sSubPr>
          <m:e>
            <m:r>
              <w:rPr>
                <w:rFonts w:ascii="Cambria Math" w:hAnsi="Cambria Math"/>
                <w:highlight w:val="cyan"/>
                <w:rPrChange w:id="270" w:author="Teixeira, Kristina A." w:date="2022-03-20T12:32:00Z">
                  <w:rPr>
                    <w:rFonts w:ascii="Cambria Math" w:hAnsi="Cambria Math"/>
                  </w:rPr>
                </w:rPrChange>
              </w:rPr>
              <m:t>T</m:t>
            </m:r>
          </m:e>
          <m:sub>
            <m:r>
              <w:rPr>
                <w:rFonts w:ascii="Cambria Math" w:hAnsi="Cambria Math"/>
                <w:highlight w:val="cyan"/>
                <w:rPrChange w:id="271" w:author="Teixeira, Kristina A." w:date="2022-03-20T12:32:00Z">
                  <w:rPr>
                    <w:rFonts w:ascii="Cambria Math" w:hAnsi="Cambria Math"/>
                  </w:rPr>
                </w:rPrChange>
              </w:rPr>
              <m:t>air</m:t>
            </m:r>
          </m:sub>
        </m:sSub>
      </m:oMath>
      <w:r w:rsidRPr="0065668C">
        <w:rPr>
          <w:highlight w:val="cyan"/>
          <w:rPrChange w:id="272" w:author="Teixeira, Kristina A." w:date="2022-03-20T12:32:00Z">
            <w:rPr/>
          </w:rPrChange>
        </w:rPr>
        <w:t xml:space="preserve">, especially for larger leaves (Fauset </w:t>
      </w:r>
      <w:r w:rsidRPr="0065668C">
        <w:rPr>
          <w:i/>
          <w:iCs/>
          <w:highlight w:val="cyan"/>
          <w:rPrChange w:id="273" w:author="Teixeira, Kristina A." w:date="2022-03-20T12:32:00Z">
            <w:rPr>
              <w:i/>
              <w:iCs/>
            </w:rPr>
          </w:rPrChange>
        </w:rPr>
        <w:t>et al.</w:t>
      </w:r>
      <w:r w:rsidRPr="0065668C">
        <w:rPr>
          <w:highlight w:val="cyan"/>
          <w:rPrChange w:id="274" w:author="Teixeira, Kristina A." w:date="2022-03-20T12:32:00Z">
            <w:rPr/>
          </w:rPrChange>
        </w:rPr>
        <w:t xml:space="preserve">, 2018; Song </w:t>
      </w:r>
      <w:r w:rsidRPr="0065668C">
        <w:rPr>
          <w:i/>
          <w:iCs/>
          <w:highlight w:val="cyan"/>
          <w:rPrChange w:id="275" w:author="Teixeira, Kristina A." w:date="2022-03-20T12:32:00Z">
            <w:rPr>
              <w:i/>
              <w:iCs/>
            </w:rPr>
          </w:rPrChange>
        </w:rPr>
        <w:t>et al.</w:t>
      </w:r>
      <w:r w:rsidRPr="0065668C">
        <w:rPr>
          <w:highlight w:val="cyan"/>
          <w:rPrChange w:id="276" w:author="Teixeira, Kristina A." w:date="2022-03-20T12:32:00Z">
            <w:rPr/>
          </w:rPrChange>
        </w:rPr>
        <w:t xml:space="preserve">, 2020; Konrad </w:t>
      </w:r>
      <w:r w:rsidRPr="0065668C">
        <w:rPr>
          <w:i/>
          <w:iCs/>
          <w:highlight w:val="cyan"/>
          <w:rPrChange w:id="277" w:author="Teixeira, Kristina A." w:date="2022-03-20T12:32:00Z">
            <w:rPr>
              <w:i/>
              <w:iCs/>
            </w:rPr>
          </w:rPrChange>
        </w:rPr>
        <w:t>et al.</w:t>
      </w:r>
      <w:r w:rsidRPr="0065668C">
        <w:rPr>
          <w:highlight w:val="cyan"/>
          <w:rPrChange w:id="278" w:author="Teixeira, Kristina A." w:date="2022-03-20T12:32:00Z">
            <w:rPr/>
          </w:rPrChange>
        </w:rPr>
        <w:t>, 2021).</w:t>
      </w:r>
    </w:p>
    <w:p w14:paraId="625E5C23" w14:textId="77777777" w:rsidR="00775850" w:rsidRDefault="00A65ACE">
      <w:pPr>
        <w:pStyle w:val="Heading3"/>
      </w:pPr>
      <w:bookmarkStart w:id="279" w:name="vertical-gradients-in-leaf-temperature"/>
      <w:bookmarkEnd w:id="140"/>
      <w:r>
        <w:t>2.2 Vertical gradients in leaf temperature</w:t>
      </w:r>
    </w:p>
    <w:p w14:paraId="59018A3F" w14:textId="50C2DD2A" w:rsidR="00775850" w:rsidRDefault="00A65ACE">
      <w:pPr>
        <w:pStyle w:val="FirstParagraph"/>
      </w:pPr>
      <w:del w:id="280" w:author="Teixeira, Kristina A." w:date="2022-03-20T12:33:00Z">
        <w:r w:rsidDel="0065668C">
          <w:delText>The b</w:delText>
        </w:r>
      </w:del>
      <w:ins w:id="281" w:author="Teixeira, Kristina A." w:date="2022-03-20T12:33:00Z">
        <w:r w:rsidR="0065668C">
          <w:t>B</w:t>
        </w:r>
      </w:ins>
      <w:r>
        <w:t xml:space="preserve">asic biophysical principles </w:t>
      </w:r>
      <w:del w:id="282" w:author="Teixeira, Kristina A." w:date="2022-03-20T12:33:00Z">
        <w:r w:rsidDel="0065668C">
          <w:delText>outlined above</w:delText>
        </w:r>
      </w:del>
      <w:ins w:id="283" w:author="Teixeira, Kristina A." w:date="2022-03-20T12:33:00Z">
        <w:r w:rsidR="0065668C">
          <w:t>(Note S</w:t>
        </w:r>
      </w:ins>
      <w:ins w:id="284" w:author="Teixeira, Kristina A." w:date="2022-03-20T12:34:00Z">
        <w:r w:rsidR="0065668C">
          <w:t>#)</w:t>
        </w:r>
      </w:ins>
      <w:r>
        <w:t xml:space="preserve"> </w:t>
      </w:r>
      <w:del w:id="285" w:author="Teixeira, Kristina A." w:date="2022-03-20T12:34:00Z">
        <w:r w:rsidDel="0065668C">
          <w:delText>shape the</w:delText>
        </w:r>
      </w:del>
      <w:ins w:id="286" w:author="Teixeira, Kristina A." w:date="2022-03-20T12:34:00Z">
        <w:r w:rsidR="0065668C">
          <w:t>create a</w:t>
        </w:r>
      </w:ins>
      <w:r>
        <w:t xml:space="preserv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w:t>
      </w:r>
      <w:ins w:id="287" w:author="Teixeira, Kristina A." w:date="2022-03-20T12:35:00Z">
        <w:r w:rsidR="0065668C">
          <w:t xml:space="preserve"> (see Note S1</w:t>
        </w:r>
      </w:ins>
      <w:ins w:id="288" w:author="Teixeira, Kristina A." w:date="2022-03-20T12:36:00Z">
        <w:r w:rsidR="0065668C">
          <w:t xml:space="preserve"> for variation across forest types)</w:t>
        </w:r>
      </w:ins>
      <w:r>
        <w:t xml:space="preserve">.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B21836E" w14:textId="77777777" w:rsidR="00775850" w:rsidRDefault="00A65ACE">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3FBBE60F" w14:textId="77777777" w:rsidR="00775850" w:rsidRDefault="00A65ACE">
      <w:pPr>
        <w:pStyle w:val="BodyText"/>
      </w:pPr>
      <w:r w:rsidRPr="000171BC">
        <w:rPr>
          <w:highlight w:val="yellow"/>
          <w:rPrChange w:id="289" w:author="Teixeira, Kristina A." w:date="2022-03-20T12:39:00Z">
            <w:rPr/>
          </w:rPrChange>
        </w:rPr>
        <w:lastRenderedPageBreak/>
        <w:t xml:space="preserve">Vertical </w:t>
      </w:r>
      <m:oMath>
        <m:sSub>
          <m:sSubPr>
            <m:ctrlPr>
              <w:rPr>
                <w:rFonts w:ascii="Cambria Math" w:hAnsi="Cambria Math"/>
                <w:highlight w:val="yellow"/>
                <w:rPrChange w:id="290" w:author="Teixeira, Kristina A." w:date="2022-03-20T12:39:00Z">
                  <w:rPr>
                    <w:rFonts w:ascii="Cambria Math" w:hAnsi="Cambria Math"/>
                  </w:rPr>
                </w:rPrChange>
              </w:rPr>
            </m:ctrlPr>
          </m:sSubPr>
          <m:e>
            <m:r>
              <w:rPr>
                <w:rFonts w:ascii="Cambria Math" w:hAnsi="Cambria Math"/>
                <w:highlight w:val="yellow"/>
                <w:rPrChange w:id="291" w:author="Teixeira, Kristina A." w:date="2022-03-20T12:39:00Z">
                  <w:rPr>
                    <w:rFonts w:ascii="Cambria Math" w:hAnsi="Cambria Math"/>
                  </w:rPr>
                </w:rPrChange>
              </w:rPr>
              <m:t>T</m:t>
            </m:r>
          </m:e>
          <m:sub>
            <m:r>
              <w:rPr>
                <w:rFonts w:ascii="Cambria Math" w:hAnsi="Cambria Math"/>
                <w:highlight w:val="yellow"/>
                <w:rPrChange w:id="292" w:author="Teixeira, Kristina A." w:date="2022-03-20T12:39:00Z">
                  <w:rPr>
                    <w:rFonts w:ascii="Cambria Math" w:hAnsi="Cambria Math"/>
                  </w:rPr>
                </w:rPrChange>
              </w:rPr>
              <m:t>leaf</m:t>
            </m:r>
          </m:sub>
        </m:sSub>
      </m:oMath>
      <w:r w:rsidRPr="000171BC">
        <w:rPr>
          <w:highlight w:val="yellow"/>
          <w:rPrChange w:id="293" w:author="Teixeira, Kristina A." w:date="2022-03-20T12:39:00Z">
            <w:rPr/>
          </w:rPrChange>
        </w:rPr>
        <w:t xml:space="preserve"> gradients are also expected to vary with canopy structure (Fig. 3). Forests with closed canopies and high LAI, including tropical and temperate broadleaf forests, a</w:t>
      </w:r>
      <w:r w:rsidRPr="000171BC">
        <w:rPr>
          <w:highlight w:val="yellow"/>
          <w:rPrChange w:id="294" w:author="Teixeira, Kristina A." w:date="2022-03-20T12:39:00Z">
            <w:rPr/>
          </w:rPrChange>
        </w:rP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highlight w:val="yellow"/>
                <w:rPrChange w:id="295" w:author="Teixeira, Kristina A." w:date="2022-03-20T12:39:00Z">
                  <w:rPr>
                    <w:rFonts w:ascii="Cambria Math" w:hAnsi="Cambria Math"/>
                  </w:rPr>
                </w:rPrChange>
              </w:rPr>
            </m:ctrlPr>
          </m:sSubPr>
          <m:e>
            <m:r>
              <w:rPr>
                <w:rFonts w:ascii="Cambria Math" w:hAnsi="Cambria Math"/>
                <w:highlight w:val="yellow"/>
                <w:rPrChange w:id="296" w:author="Teixeira, Kristina A." w:date="2022-03-20T12:39:00Z">
                  <w:rPr>
                    <w:rFonts w:ascii="Cambria Math" w:hAnsi="Cambria Math"/>
                  </w:rPr>
                </w:rPrChange>
              </w:rPr>
              <m:t>T</m:t>
            </m:r>
          </m:e>
          <m:sub>
            <m:r>
              <w:rPr>
                <w:rFonts w:ascii="Cambria Math" w:hAnsi="Cambria Math"/>
                <w:highlight w:val="yellow"/>
                <w:rPrChange w:id="297" w:author="Teixeira, Kristina A." w:date="2022-03-20T12:39:00Z">
                  <w:rPr>
                    <w:rFonts w:ascii="Cambria Math" w:hAnsi="Cambria Math"/>
                  </w:rPr>
                </w:rPrChange>
              </w:rPr>
              <m:t>leaf</m:t>
            </m:r>
          </m:sub>
        </m:sSub>
        <m:r>
          <m:rPr>
            <m:sty m:val="p"/>
          </m:rPr>
          <w:rPr>
            <w:rFonts w:ascii="Cambria Math" w:hAnsi="Cambria Math"/>
            <w:highlight w:val="yellow"/>
            <w:rPrChange w:id="298" w:author="Teixeira, Kristina A." w:date="2022-03-20T12:39:00Z">
              <w:rPr>
                <w:rFonts w:ascii="Cambria Math" w:hAnsi="Cambria Math"/>
              </w:rPr>
            </w:rPrChange>
          </w:rPr>
          <m:t>-</m:t>
        </m:r>
        <m:sSub>
          <m:sSubPr>
            <m:ctrlPr>
              <w:rPr>
                <w:rFonts w:ascii="Cambria Math" w:hAnsi="Cambria Math"/>
                <w:highlight w:val="yellow"/>
                <w:rPrChange w:id="299" w:author="Teixeira, Kristina A." w:date="2022-03-20T12:39:00Z">
                  <w:rPr>
                    <w:rFonts w:ascii="Cambria Math" w:hAnsi="Cambria Math"/>
                  </w:rPr>
                </w:rPrChange>
              </w:rPr>
            </m:ctrlPr>
          </m:sSubPr>
          <m:e>
            <m:r>
              <w:rPr>
                <w:rFonts w:ascii="Cambria Math" w:hAnsi="Cambria Math"/>
                <w:highlight w:val="yellow"/>
                <w:rPrChange w:id="300" w:author="Teixeira, Kristina A." w:date="2022-03-20T12:39:00Z">
                  <w:rPr>
                    <w:rFonts w:ascii="Cambria Math" w:hAnsi="Cambria Math"/>
                  </w:rPr>
                </w:rPrChange>
              </w:rPr>
              <m:t>T</m:t>
            </m:r>
          </m:e>
          <m:sub>
            <m:r>
              <w:rPr>
                <w:rFonts w:ascii="Cambria Math" w:hAnsi="Cambria Math"/>
                <w:highlight w:val="yellow"/>
                <w:rPrChange w:id="301" w:author="Teixeira, Kristina A." w:date="2022-03-20T12:39:00Z">
                  <w:rPr>
                    <w:rFonts w:ascii="Cambria Math" w:hAnsi="Cambria Math"/>
                  </w:rPr>
                </w:rPrChange>
              </w:rPr>
              <m:t>air</m:t>
            </m:r>
          </m:sub>
        </m:sSub>
      </m:oMath>
      <w:r w:rsidRPr="000171BC">
        <w:rPr>
          <w:highlight w:val="yellow"/>
          <w:rPrChange w:id="302" w:author="Teixeira, Kristina A." w:date="2022-03-20T12:39:00Z">
            <w:rPr/>
          </w:rPrChange>
        </w:rPr>
        <w:t xml:space="preserve"> and higher maximum </w:t>
      </w:r>
      <m:oMath>
        <m:sSub>
          <m:sSubPr>
            <m:ctrlPr>
              <w:rPr>
                <w:rFonts w:ascii="Cambria Math" w:hAnsi="Cambria Math"/>
                <w:highlight w:val="yellow"/>
                <w:rPrChange w:id="303" w:author="Teixeira, Kristina A." w:date="2022-03-20T12:39:00Z">
                  <w:rPr>
                    <w:rFonts w:ascii="Cambria Math" w:hAnsi="Cambria Math"/>
                  </w:rPr>
                </w:rPrChange>
              </w:rPr>
            </m:ctrlPr>
          </m:sSubPr>
          <m:e>
            <m:r>
              <w:rPr>
                <w:rFonts w:ascii="Cambria Math" w:hAnsi="Cambria Math"/>
                <w:highlight w:val="yellow"/>
                <w:rPrChange w:id="304" w:author="Teixeira, Kristina A." w:date="2022-03-20T12:39:00Z">
                  <w:rPr>
                    <w:rFonts w:ascii="Cambria Math" w:hAnsi="Cambria Math"/>
                  </w:rPr>
                </w:rPrChange>
              </w:rPr>
              <m:t>T</m:t>
            </m:r>
          </m:e>
          <m:sub>
            <m:r>
              <w:rPr>
                <w:rFonts w:ascii="Cambria Math" w:hAnsi="Cambria Math"/>
                <w:highlight w:val="yellow"/>
                <w:rPrChange w:id="305" w:author="Teixeira, Kristina A." w:date="2022-03-20T12:39:00Z">
                  <w:rPr>
                    <w:rFonts w:ascii="Cambria Math" w:hAnsi="Cambria Math"/>
                  </w:rPr>
                </w:rPrChange>
              </w:rPr>
              <m:t>leaf</m:t>
            </m:r>
          </m:sub>
        </m:sSub>
      </m:oMath>
      <w:r w:rsidRPr="000171BC">
        <w:rPr>
          <w:highlight w:val="yellow"/>
          <w:rPrChange w:id="306" w:author="Teixeira, Kristina A." w:date="2022-03-20T12:39:00Z">
            <w:rPr/>
          </w:rPrChange>
        </w:rPr>
        <w:t xml:space="preserve"> than do lower-c</w:t>
      </w:r>
      <w:r w:rsidRPr="000171BC">
        <w:rPr>
          <w:highlight w:val="yellow"/>
          <w:rPrChange w:id="307" w:author="Teixeira, Kristina A." w:date="2022-03-20T12:39:00Z">
            <w:rPr/>
          </w:rPrChange>
        </w:rPr>
        <w:t>anopy leaves, in some cases exceeding the optima for photosynthesis (</w:t>
      </w:r>
      <m:oMath>
        <m:sSub>
          <m:sSubPr>
            <m:ctrlPr>
              <w:rPr>
                <w:rFonts w:ascii="Cambria Math" w:hAnsi="Cambria Math"/>
                <w:highlight w:val="yellow"/>
                <w:rPrChange w:id="308" w:author="Teixeira, Kristina A." w:date="2022-03-20T12:39:00Z">
                  <w:rPr>
                    <w:rFonts w:ascii="Cambria Math" w:hAnsi="Cambria Math"/>
                  </w:rPr>
                </w:rPrChange>
              </w:rPr>
            </m:ctrlPr>
          </m:sSubPr>
          <m:e>
            <m:r>
              <w:rPr>
                <w:rFonts w:ascii="Cambria Math" w:hAnsi="Cambria Math"/>
                <w:highlight w:val="yellow"/>
                <w:rPrChange w:id="309" w:author="Teixeira, Kristina A." w:date="2022-03-20T12:39:00Z">
                  <w:rPr>
                    <w:rFonts w:ascii="Cambria Math" w:hAnsi="Cambria Math"/>
                  </w:rPr>
                </w:rPrChange>
              </w:rPr>
              <m:t>T</m:t>
            </m:r>
          </m:e>
          <m:sub>
            <m:r>
              <w:rPr>
                <w:rFonts w:ascii="Cambria Math" w:hAnsi="Cambria Math"/>
                <w:highlight w:val="yellow"/>
                <w:rPrChange w:id="310" w:author="Teixeira, Kristina A." w:date="2022-03-20T12:39:00Z">
                  <w:rPr>
                    <w:rFonts w:ascii="Cambria Math" w:hAnsi="Cambria Math"/>
                  </w:rPr>
                </w:rPrChange>
              </w:rPr>
              <m:t>opt</m:t>
            </m:r>
          </m:sub>
        </m:sSub>
      </m:oMath>
      <w:r w:rsidRPr="000171BC">
        <w:rPr>
          <w:highlight w:val="yellow"/>
          <w:rPrChange w:id="311" w:author="Teixeira, Kristina A." w:date="2022-03-20T12:39:00Z">
            <w:rPr/>
          </w:rPrChange>
        </w:rPr>
        <w:t xml:space="preserve">) because of </w:t>
      </w:r>
      <m:oMath>
        <m:sSub>
          <m:sSubPr>
            <m:ctrlPr>
              <w:rPr>
                <w:rFonts w:ascii="Cambria Math" w:hAnsi="Cambria Math"/>
                <w:highlight w:val="yellow"/>
                <w:rPrChange w:id="312" w:author="Teixeira, Kristina A." w:date="2022-03-20T12:39:00Z">
                  <w:rPr>
                    <w:rFonts w:ascii="Cambria Math" w:hAnsi="Cambria Math"/>
                  </w:rPr>
                </w:rPrChange>
              </w:rPr>
            </m:ctrlPr>
          </m:sSubPr>
          <m:e>
            <m:r>
              <w:rPr>
                <w:rFonts w:ascii="Cambria Math" w:hAnsi="Cambria Math"/>
                <w:highlight w:val="yellow"/>
                <w:rPrChange w:id="313" w:author="Teixeira, Kristina A." w:date="2022-03-20T12:39:00Z">
                  <w:rPr>
                    <w:rFonts w:ascii="Cambria Math" w:hAnsi="Cambria Math"/>
                  </w:rPr>
                </w:rPrChange>
              </w:rPr>
              <m:t>g</m:t>
            </m:r>
          </m:e>
          <m:sub>
            <m:r>
              <w:rPr>
                <w:rFonts w:ascii="Cambria Math" w:hAnsi="Cambria Math"/>
                <w:highlight w:val="yellow"/>
                <w:rPrChange w:id="314" w:author="Teixeira, Kristina A." w:date="2022-03-20T12:39:00Z">
                  <w:rPr>
                    <w:rFonts w:ascii="Cambria Math" w:hAnsi="Cambria Math"/>
                  </w:rPr>
                </w:rPrChange>
              </w:rPr>
              <m:t>s</m:t>
            </m:r>
          </m:sub>
        </m:sSub>
      </m:oMath>
      <w:r w:rsidRPr="000171BC">
        <w:rPr>
          <w:highlight w:val="yellow"/>
          <w:rPrChange w:id="315" w:author="Teixeira, Kristina A." w:date="2022-03-20T12:39:00Z">
            <w:rPr/>
          </w:rPrChange>
        </w:rPr>
        <w:t xml:space="preserve"> limitation and high solar radiation loads (Niinemets </w:t>
      </w:r>
      <w:r w:rsidRPr="000171BC">
        <w:rPr>
          <w:i/>
          <w:iCs/>
          <w:highlight w:val="yellow"/>
          <w:rPrChange w:id="316" w:author="Teixeira, Kristina A." w:date="2022-03-20T12:39:00Z">
            <w:rPr>
              <w:i/>
              <w:iCs/>
            </w:rPr>
          </w:rPrChange>
        </w:rPr>
        <w:t>et al.</w:t>
      </w:r>
      <w:r w:rsidRPr="000171BC">
        <w:rPr>
          <w:highlight w:val="yellow"/>
          <w:rPrChange w:id="317" w:author="Teixeira, Kristina A." w:date="2022-03-20T12:39:00Z">
            <w:rPr/>
          </w:rPrChange>
        </w:rPr>
        <w:t xml:space="preserve">, 1999; Doughty &amp; Goulden, 2008; Rey-Sánchez </w:t>
      </w:r>
      <w:r w:rsidRPr="000171BC">
        <w:rPr>
          <w:i/>
          <w:iCs/>
          <w:highlight w:val="yellow"/>
          <w:rPrChange w:id="318" w:author="Teixeira, Kristina A." w:date="2022-03-20T12:39:00Z">
            <w:rPr>
              <w:i/>
              <w:iCs/>
            </w:rPr>
          </w:rPrChange>
        </w:rPr>
        <w:t>et al.</w:t>
      </w:r>
      <w:r w:rsidRPr="000171BC">
        <w:rPr>
          <w:highlight w:val="yellow"/>
          <w:rPrChange w:id="319" w:author="Teixeira, Kristina A." w:date="2022-03-20T12:39:00Z">
            <w:rPr/>
          </w:rPrChange>
        </w:rPr>
        <w:t xml:space="preserve">, 2016; Fauset </w:t>
      </w:r>
      <w:r w:rsidRPr="000171BC">
        <w:rPr>
          <w:i/>
          <w:iCs/>
          <w:highlight w:val="yellow"/>
          <w:rPrChange w:id="320" w:author="Teixeira, Kristina A." w:date="2022-03-20T12:39:00Z">
            <w:rPr>
              <w:i/>
              <w:iCs/>
            </w:rPr>
          </w:rPrChange>
        </w:rPr>
        <w:t>et al.</w:t>
      </w:r>
      <w:r w:rsidRPr="000171BC">
        <w:rPr>
          <w:highlight w:val="yellow"/>
          <w:rPrChange w:id="321" w:author="Teixeira, Kristina A." w:date="2022-03-20T12:39:00Z">
            <w:rPr/>
          </w:rPrChange>
        </w:rPr>
        <w:t xml:space="preserve">, 2018; Pau </w:t>
      </w:r>
      <w:r w:rsidRPr="000171BC">
        <w:rPr>
          <w:i/>
          <w:iCs/>
          <w:highlight w:val="yellow"/>
          <w:rPrChange w:id="322" w:author="Teixeira, Kristina A." w:date="2022-03-20T12:39:00Z">
            <w:rPr>
              <w:i/>
              <w:iCs/>
            </w:rPr>
          </w:rPrChange>
        </w:rPr>
        <w:t>et al.</w:t>
      </w:r>
      <w:r w:rsidRPr="000171BC">
        <w:rPr>
          <w:highlight w:val="yellow"/>
          <w:rPrChange w:id="323" w:author="Teixeira, Kristina A." w:date="2022-03-20T12:39:00Z">
            <w:rPr/>
          </w:rPrChange>
        </w:rPr>
        <w:t xml:space="preserve">, 2018; Mau </w:t>
      </w:r>
      <w:r w:rsidRPr="000171BC">
        <w:rPr>
          <w:i/>
          <w:iCs/>
          <w:highlight w:val="yellow"/>
          <w:rPrChange w:id="324" w:author="Teixeira, Kristina A." w:date="2022-03-20T12:39:00Z">
            <w:rPr>
              <w:i/>
              <w:iCs/>
            </w:rPr>
          </w:rPrChange>
        </w:rPr>
        <w:t>et al.</w:t>
      </w:r>
      <w:r w:rsidRPr="000171BC">
        <w:rPr>
          <w:highlight w:val="yellow"/>
          <w:rPrChange w:id="325" w:author="Teixeira, Kristina A." w:date="2022-03-20T12:39:00Z">
            <w:rPr/>
          </w:rPrChange>
        </w:rPr>
        <w:t xml:space="preserve">, 2018; Carter </w:t>
      </w:r>
      <w:r w:rsidRPr="000171BC">
        <w:rPr>
          <w:i/>
          <w:iCs/>
          <w:highlight w:val="yellow"/>
          <w:rPrChange w:id="326" w:author="Teixeira, Kristina A." w:date="2022-03-20T12:39:00Z">
            <w:rPr>
              <w:i/>
              <w:iCs/>
            </w:rPr>
          </w:rPrChange>
        </w:rPr>
        <w:t>et al.</w:t>
      </w:r>
      <w:r w:rsidRPr="000171BC">
        <w:rPr>
          <w:highlight w:val="yellow"/>
          <w:rPrChange w:id="327" w:author="Teixeira, Kristina A." w:date="2022-03-20T12:39:00Z">
            <w:rPr/>
          </w:rPrChange>
        </w:rPr>
        <w:t xml:space="preserve">, 2021; Miller </w:t>
      </w:r>
      <w:r w:rsidRPr="000171BC">
        <w:rPr>
          <w:i/>
          <w:iCs/>
          <w:highlight w:val="yellow"/>
          <w:rPrChange w:id="328" w:author="Teixeira, Kristina A." w:date="2022-03-20T12:39:00Z">
            <w:rPr>
              <w:i/>
              <w:iCs/>
            </w:rPr>
          </w:rPrChange>
        </w:rPr>
        <w:t>et al.</w:t>
      </w:r>
      <w:r w:rsidRPr="000171BC">
        <w:rPr>
          <w:highlight w:val="yellow"/>
          <w:rPrChange w:id="329" w:author="Teixeira, Kristina A." w:date="2022-03-20T12:39:00Z">
            <w:rPr/>
          </w:rPrChange>
        </w:rPr>
        <w:t xml:space="preserve">, 2021). In contrast, open canopies with lower LAI allow more vertical air mixing and sunlight into the understory. This mixing and light transmission can either neutralize a </w:t>
      </w:r>
      <m:oMath>
        <m:sSub>
          <m:sSubPr>
            <m:ctrlPr>
              <w:rPr>
                <w:rFonts w:ascii="Cambria Math" w:hAnsi="Cambria Math"/>
                <w:highlight w:val="yellow"/>
                <w:rPrChange w:id="330" w:author="Teixeira, Kristina A." w:date="2022-03-20T12:39:00Z">
                  <w:rPr>
                    <w:rFonts w:ascii="Cambria Math" w:hAnsi="Cambria Math"/>
                  </w:rPr>
                </w:rPrChange>
              </w:rPr>
            </m:ctrlPr>
          </m:sSubPr>
          <m:e>
            <m:r>
              <w:rPr>
                <w:rFonts w:ascii="Cambria Math" w:hAnsi="Cambria Math"/>
                <w:highlight w:val="yellow"/>
                <w:rPrChange w:id="331" w:author="Teixeira, Kristina A." w:date="2022-03-20T12:39:00Z">
                  <w:rPr>
                    <w:rFonts w:ascii="Cambria Math" w:hAnsi="Cambria Math"/>
                  </w:rPr>
                </w:rPrChange>
              </w:rPr>
              <m:t>T</m:t>
            </m:r>
          </m:e>
          <m:sub>
            <m:r>
              <w:rPr>
                <w:rFonts w:ascii="Cambria Math" w:hAnsi="Cambria Math"/>
                <w:highlight w:val="yellow"/>
                <w:rPrChange w:id="332" w:author="Teixeira, Kristina A." w:date="2022-03-20T12:39:00Z">
                  <w:rPr>
                    <w:rFonts w:ascii="Cambria Math" w:hAnsi="Cambria Math"/>
                  </w:rPr>
                </w:rPrChange>
              </w:rPr>
              <m:t>leaf</m:t>
            </m:r>
          </m:sub>
        </m:sSub>
      </m:oMath>
      <w:r w:rsidRPr="000171BC">
        <w:rPr>
          <w:highlight w:val="yellow"/>
          <w:rPrChange w:id="333" w:author="Teixeira, Kristina A." w:date="2022-03-20T12:39:00Z">
            <w:rPr/>
          </w:rPrChange>
        </w:rPr>
        <w:t xml:space="preserve"> gradient or elevate </w:t>
      </w:r>
      <m:oMath>
        <m:sSub>
          <m:sSubPr>
            <m:ctrlPr>
              <w:rPr>
                <w:rFonts w:ascii="Cambria Math" w:hAnsi="Cambria Math"/>
                <w:highlight w:val="yellow"/>
                <w:rPrChange w:id="334" w:author="Teixeira, Kristina A." w:date="2022-03-20T12:39:00Z">
                  <w:rPr>
                    <w:rFonts w:ascii="Cambria Math" w:hAnsi="Cambria Math"/>
                  </w:rPr>
                </w:rPrChange>
              </w:rPr>
            </m:ctrlPr>
          </m:sSubPr>
          <m:e>
            <m:r>
              <w:rPr>
                <w:rFonts w:ascii="Cambria Math" w:hAnsi="Cambria Math"/>
                <w:highlight w:val="yellow"/>
                <w:rPrChange w:id="335" w:author="Teixeira, Kristina A." w:date="2022-03-20T12:39:00Z">
                  <w:rPr>
                    <w:rFonts w:ascii="Cambria Math" w:hAnsi="Cambria Math"/>
                  </w:rPr>
                </w:rPrChange>
              </w:rPr>
              <m:t>T</m:t>
            </m:r>
          </m:e>
          <m:sub>
            <m:r>
              <w:rPr>
                <w:rFonts w:ascii="Cambria Math" w:hAnsi="Cambria Math"/>
                <w:highlight w:val="yellow"/>
                <w:rPrChange w:id="336" w:author="Teixeira, Kristina A." w:date="2022-03-20T12:39:00Z">
                  <w:rPr>
                    <w:rFonts w:ascii="Cambria Math" w:hAnsi="Cambria Math"/>
                  </w:rPr>
                </w:rPrChange>
              </w:rPr>
              <m:t>leaf</m:t>
            </m:r>
          </m:sub>
        </m:sSub>
        <m:r>
          <m:rPr>
            <m:sty m:val="p"/>
          </m:rPr>
          <w:rPr>
            <w:rFonts w:ascii="Cambria Math" w:hAnsi="Cambria Math"/>
            <w:highlight w:val="yellow"/>
            <w:rPrChange w:id="337" w:author="Teixeira, Kristina A." w:date="2022-03-20T12:39:00Z">
              <w:rPr>
                <w:rFonts w:ascii="Cambria Math" w:hAnsi="Cambria Math"/>
              </w:rPr>
            </w:rPrChange>
          </w:rPr>
          <m:t>-</m:t>
        </m:r>
        <m:sSub>
          <m:sSubPr>
            <m:ctrlPr>
              <w:rPr>
                <w:rFonts w:ascii="Cambria Math" w:hAnsi="Cambria Math"/>
                <w:highlight w:val="yellow"/>
                <w:rPrChange w:id="338" w:author="Teixeira, Kristina A." w:date="2022-03-20T12:39:00Z">
                  <w:rPr>
                    <w:rFonts w:ascii="Cambria Math" w:hAnsi="Cambria Math"/>
                  </w:rPr>
                </w:rPrChange>
              </w:rPr>
            </m:ctrlPr>
          </m:sSubPr>
          <m:e>
            <m:r>
              <w:rPr>
                <w:rFonts w:ascii="Cambria Math" w:hAnsi="Cambria Math"/>
                <w:highlight w:val="yellow"/>
                <w:rPrChange w:id="339" w:author="Teixeira, Kristina A." w:date="2022-03-20T12:39:00Z">
                  <w:rPr>
                    <w:rFonts w:ascii="Cambria Math" w:hAnsi="Cambria Math"/>
                  </w:rPr>
                </w:rPrChange>
              </w:rPr>
              <m:t>T</m:t>
            </m:r>
          </m:e>
          <m:sub>
            <m:r>
              <w:rPr>
                <w:rFonts w:ascii="Cambria Math" w:hAnsi="Cambria Math"/>
                <w:highlight w:val="yellow"/>
                <w:rPrChange w:id="340" w:author="Teixeira, Kristina A." w:date="2022-03-20T12:39:00Z">
                  <w:rPr>
                    <w:rFonts w:ascii="Cambria Math" w:hAnsi="Cambria Math"/>
                  </w:rPr>
                </w:rPrChange>
              </w:rPr>
              <m:t>air</m:t>
            </m:r>
          </m:sub>
        </m:sSub>
      </m:oMath>
      <w:r w:rsidRPr="000171BC">
        <w:rPr>
          <w:highlight w:val="yellow"/>
          <w:rPrChange w:id="341" w:author="Teixeira, Kristina A." w:date="2022-03-20T12:39:00Z">
            <w:rPr/>
          </w:rPrChange>
        </w:rPr>
        <w:t xml:space="preserve"> at lower heights relative to the upper canopy (Fig. 2h, Supporting Information Figure S1, Hadley &amp; Smith, 1987; Martin </w:t>
      </w:r>
      <w:r w:rsidRPr="000171BC">
        <w:rPr>
          <w:i/>
          <w:iCs/>
          <w:highlight w:val="yellow"/>
          <w:rPrChange w:id="342" w:author="Teixeira, Kristina A." w:date="2022-03-20T12:39:00Z">
            <w:rPr>
              <w:i/>
              <w:iCs/>
            </w:rPr>
          </w:rPrChange>
        </w:rPr>
        <w:t>et al.</w:t>
      </w:r>
      <w:r w:rsidRPr="000171BC">
        <w:rPr>
          <w:highlight w:val="yellow"/>
          <w:rPrChange w:id="343" w:author="Teixeira, Kristina A." w:date="2022-03-20T12:39:00Z">
            <w:rPr/>
          </w:rPrChange>
        </w:rPr>
        <w:t xml:space="preserve">, 1999; Zweifel </w:t>
      </w:r>
      <w:r w:rsidRPr="000171BC">
        <w:rPr>
          <w:i/>
          <w:iCs/>
          <w:highlight w:val="yellow"/>
          <w:rPrChange w:id="344" w:author="Teixeira, Kristina A." w:date="2022-03-20T12:39:00Z">
            <w:rPr>
              <w:i/>
              <w:iCs/>
            </w:rPr>
          </w:rPrChange>
        </w:rPr>
        <w:t>et al.</w:t>
      </w:r>
      <w:r w:rsidRPr="000171BC">
        <w:rPr>
          <w:highlight w:val="yellow"/>
          <w:rPrChange w:id="345" w:author="Teixeira, Kristina A." w:date="2022-03-20T12:39:00Z">
            <w:rPr/>
          </w:rPrChange>
        </w:rPr>
        <w:t xml:space="preserve">, 2002; Muller </w:t>
      </w:r>
      <w:r w:rsidRPr="000171BC">
        <w:rPr>
          <w:i/>
          <w:iCs/>
          <w:highlight w:val="yellow"/>
          <w:rPrChange w:id="346" w:author="Teixeira, Kristina A." w:date="2022-03-20T12:39:00Z">
            <w:rPr>
              <w:i/>
              <w:iCs/>
            </w:rPr>
          </w:rPrChange>
        </w:rPr>
        <w:t>et al.</w:t>
      </w:r>
      <w:r w:rsidRPr="000171BC">
        <w:rPr>
          <w:highlight w:val="yellow"/>
          <w:rPrChange w:id="347" w:author="Teixeira, Kristina A." w:date="2022-03-20T12:39:00Z">
            <w:rPr/>
          </w:rPrChange>
        </w:rPr>
        <w:t xml:space="preserve">, 2021). </w:t>
      </w:r>
      <w:r w:rsidRPr="000171BC">
        <w:rPr>
          <w:highlight w:val="yellow"/>
          <w:rPrChange w:id="348" w:author="Teixeira, Kristina A." w:date="2022-03-20T12:39:00Z">
            <w:rPr/>
          </w:rPrChange>
        </w:rPr>
        <w:t xml:space="preserve">The latter can result from a combination of still air at lower heights (Fig. 2e), and sunflecks or the ‘canopy greenhouse effect’, as mentioned above (Schymanski </w:t>
      </w:r>
      <w:r w:rsidRPr="000171BC">
        <w:rPr>
          <w:i/>
          <w:iCs/>
          <w:highlight w:val="yellow"/>
          <w:rPrChange w:id="349" w:author="Teixeira, Kristina A." w:date="2022-03-20T12:39:00Z">
            <w:rPr>
              <w:i/>
              <w:iCs/>
            </w:rPr>
          </w:rPrChange>
        </w:rPr>
        <w:t>et al.</w:t>
      </w:r>
      <w:r w:rsidRPr="000171BC">
        <w:rPr>
          <w:highlight w:val="yellow"/>
          <w:rPrChange w:id="350" w:author="Teixeira, Kristina A." w:date="2022-03-20T12:39:00Z">
            <w:rPr/>
          </w:rPrChange>
        </w:rPr>
        <w:t xml:space="preserve">, 2013; Hardwick </w:t>
      </w:r>
      <w:r w:rsidRPr="000171BC">
        <w:rPr>
          <w:i/>
          <w:iCs/>
          <w:highlight w:val="yellow"/>
          <w:rPrChange w:id="351" w:author="Teixeira, Kristina A." w:date="2022-03-20T12:39:00Z">
            <w:rPr>
              <w:i/>
              <w:iCs/>
            </w:rPr>
          </w:rPrChange>
        </w:rPr>
        <w:t>et al.</w:t>
      </w:r>
      <w:r w:rsidRPr="000171BC">
        <w:rPr>
          <w:highlight w:val="yellow"/>
          <w:rPrChange w:id="352" w:author="Teixeira, Kristina A." w:date="2022-03-20T12:39:00Z">
            <w:rPr/>
          </w:rPrChange>
        </w:rPr>
        <w:t xml:space="preserve">, 2015), and because shade leaves tend to have lower </w:t>
      </w:r>
      <m:oMath>
        <m:sSub>
          <m:sSubPr>
            <m:ctrlPr>
              <w:rPr>
                <w:rFonts w:ascii="Cambria Math" w:hAnsi="Cambria Math"/>
                <w:highlight w:val="yellow"/>
                <w:rPrChange w:id="353" w:author="Teixeira, Kristina A." w:date="2022-03-20T12:39:00Z">
                  <w:rPr>
                    <w:rFonts w:ascii="Cambria Math" w:hAnsi="Cambria Math"/>
                  </w:rPr>
                </w:rPrChange>
              </w:rPr>
            </m:ctrlPr>
          </m:sSubPr>
          <m:e>
            <m:r>
              <w:rPr>
                <w:rFonts w:ascii="Cambria Math" w:hAnsi="Cambria Math"/>
                <w:highlight w:val="yellow"/>
                <w:rPrChange w:id="354" w:author="Teixeira, Kristina A." w:date="2022-03-20T12:39:00Z">
                  <w:rPr>
                    <w:rFonts w:ascii="Cambria Math" w:hAnsi="Cambria Math"/>
                  </w:rPr>
                </w:rPrChange>
              </w:rPr>
              <m:t>g</m:t>
            </m:r>
          </m:e>
          <m:sub>
            <m:r>
              <w:rPr>
                <w:rFonts w:ascii="Cambria Math" w:hAnsi="Cambria Math"/>
                <w:highlight w:val="yellow"/>
                <w:rPrChange w:id="355" w:author="Teixeira, Kristina A." w:date="2022-03-20T12:39:00Z">
                  <w:rPr>
                    <w:rFonts w:ascii="Cambria Math" w:hAnsi="Cambria Math"/>
                  </w:rPr>
                </w:rPrChange>
              </w:rPr>
              <m:t>s</m:t>
            </m:r>
          </m:sub>
        </m:sSub>
      </m:oMath>
      <w:r w:rsidRPr="000171BC">
        <w:rPr>
          <w:highlight w:val="yellow"/>
          <w:rPrChange w:id="356" w:author="Teixeira, Kristina A." w:date="2022-03-20T12:39:00Z">
            <w:rPr/>
          </w:rPrChange>
        </w:rPr>
        <w:t xml:space="preserve"> (Schyma</w:t>
      </w:r>
      <w:r w:rsidRPr="000171BC">
        <w:rPr>
          <w:highlight w:val="yellow"/>
          <w:rPrChange w:id="357" w:author="Teixeira, Kristina A." w:date="2022-03-20T12:39:00Z">
            <w:rPr/>
          </w:rPrChange>
        </w:rPr>
        <w:t xml:space="preserve">nski </w:t>
      </w:r>
      <w:r w:rsidRPr="000171BC">
        <w:rPr>
          <w:i/>
          <w:iCs/>
          <w:highlight w:val="yellow"/>
          <w:rPrChange w:id="358" w:author="Teixeira, Kristina A." w:date="2022-03-20T12:39:00Z">
            <w:rPr>
              <w:i/>
              <w:iCs/>
            </w:rPr>
          </w:rPrChange>
        </w:rPr>
        <w:t>et al.</w:t>
      </w:r>
      <w:r w:rsidRPr="000171BC">
        <w:rPr>
          <w:highlight w:val="yellow"/>
          <w:rPrChange w:id="359" w:author="Teixeira, Kristina A." w:date="2022-03-20T12:39:00Z">
            <w:rPr/>
          </w:rPrChange>
        </w:rP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highlight w:val="yellow"/>
                <w:rPrChange w:id="360" w:author="Teixeira, Kristina A." w:date="2022-03-20T12:39:00Z">
                  <w:rPr>
                    <w:rFonts w:ascii="Cambria Math" w:hAnsi="Cambria Math"/>
                  </w:rPr>
                </w:rPrChange>
              </w:rPr>
            </m:ctrlPr>
          </m:sSubPr>
          <m:e>
            <m:r>
              <w:rPr>
                <w:rFonts w:ascii="Cambria Math" w:hAnsi="Cambria Math"/>
                <w:highlight w:val="yellow"/>
                <w:rPrChange w:id="361" w:author="Teixeira, Kristina A." w:date="2022-03-20T12:39:00Z">
                  <w:rPr>
                    <w:rFonts w:ascii="Cambria Math" w:hAnsi="Cambria Math"/>
                  </w:rPr>
                </w:rPrChange>
              </w:rPr>
              <m:t>T</m:t>
            </m:r>
          </m:e>
          <m:sub>
            <m:r>
              <w:rPr>
                <w:rFonts w:ascii="Cambria Math" w:hAnsi="Cambria Math"/>
                <w:highlight w:val="yellow"/>
                <w:rPrChange w:id="362" w:author="Teixeira, Kristina A." w:date="2022-03-20T12:39:00Z">
                  <w:rPr>
                    <w:rFonts w:ascii="Cambria Math" w:hAnsi="Cambria Math"/>
                  </w:rPr>
                </w:rPrChange>
              </w:rPr>
              <m:t>leaf</m:t>
            </m:r>
          </m:sub>
        </m:sSub>
      </m:oMath>
      <w:r w:rsidRPr="000171BC">
        <w:rPr>
          <w:highlight w:val="yellow"/>
          <w:rPrChange w:id="363" w:author="Teixeira, Kristina A." w:date="2022-03-20T12:39:00Z">
            <w:rPr/>
          </w:rPrChange>
        </w:rPr>
        <w:t xml:space="preserve"> of the foliage close to the ground </w:t>
      </w:r>
      <w:r w:rsidRPr="000171BC">
        <w:rPr>
          <w:highlight w:val="yellow"/>
          <w:rPrChange w:id="364" w:author="Teixeira, Kristina A." w:date="2022-03-20T12:39:00Z">
            <w:rPr/>
          </w:rPrChange>
        </w:rPr>
        <w:t xml:space="preserve">(Johnston </w:t>
      </w:r>
      <w:r w:rsidRPr="000171BC">
        <w:rPr>
          <w:i/>
          <w:iCs/>
          <w:highlight w:val="yellow"/>
          <w:rPrChange w:id="365" w:author="Teixeira, Kristina A." w:date="2022-03-20T12:39:00Z">
            <w:rPr>
              <w:i/>
              <w:iCs/>
            </w:rPr>
          </w:rPrChange>
        </w:rPr>
        <w:t>et al.</w:t>
      </w:r>
      <w:r w:rsidRPr="000171BC">
        <w:rPr>
          <w:highlight w:val="yellow"/>
          <w:rPrChange w:id="366" w:author="Teixeira, Kristina A." w:date="2022-03-20T12:39:00Z">
            <w:rPr/>
          </w:rPrChange>
        </w:rPr>
        <w:t xml:space="preserve">, in press; Fig. S1, Hadley &amp; Smith, 1987; Curtis </w:t>
      </w:r>
      <w:r w:rsidRPr="000171BC">
        <w:rPr>
          <w:i/>
          <w:iCs/>
          <w:highlight w:val="yellow"/>
          <w:rPrChange w:id="367" w:author="Teixeira, Kristina A." w:date="2022-03-20T12:39:00Z">
            <w:rPr>
              <w:i/>
              <w:iCs/>
            </w:rPr>
          </w:rPrChange>
        </w:rPr>
        <w:t>et al.</w:t>
      </w:r>
      <w:r w:rsidRPr="000171BC">
        <w:rPr>
          <w:highlight w:val="yellow"/>
          <w:rPrChange w:id="368" w:author="Teixeira, Kristina A." w:date="2022-03-20T12:39:00Z">
            <w:rPr/>
          </w:rPrChange>
        </w:rPr>
        <w:t>, 2019). One of the few remote sensing studies combining drone lidar and thermal data found strong vertical gradients in midday plant temperature with ~5</w:t>
      </w:r>
      <m:oMath>
        <m:sSup>
          <m:sSupPr>
            <m:ctrlPr>
              <w:rPr>
                <w:rFonts w:ascii="Cambria Math" w:hAnsi="Cambria Math"/>
                <w:highlight w:val="yellow"/>
                <w:rPrChange w:id="369" w:author="Teixeira, Kristina A." w:date="2022-03-20T12:39:00Z">
                  <w:rPr>
                    <w:rFonts w:ascii="Cambria Math" w:hAnsi="Cambria Math"/>
                  </w:rPr>
                </w:rPrChange>
              </w:rPr>
            </m:ctrlPr>
          </m:sSupPr>
          <m:e>
            <m:r>
              <w:rPr>
                <w:rFonts w:ascii="Cambria Math" w:hAnsi="Cambria Math"/>
                <w:highlight w:val="yellow"/>
                <w:rPrChange w:id="370" w:author="Teixeira, Kristina A." w:date="2022-03-20T12:39:00Z">
                  <w:rPr>
                    <w:rFonts w:ascii="Cambria Math" w:hAnsi="Cambria Math"/>
                  </w:rPr>
                </w:rPrChange>
              </w:rPr>
              <m:t>​</m:t>
            </m:r>
          </m:e>
          <m:sup>
            <m:r>
              <m:rPr>
                <m:sty m:val="p"/>
              </m:rPr>
              <w:rPr>
                <w:rFonts w:ascii="Cambria Math" w:hAnsi="Cambria Math"/>
                <w:highlight w:val="yellow"/>
                <w:rPrChange w:id="371" w:author="Teixeira, Kristina A." w:date="2022-03-20T12:39:00Z">
                  <w:rPr>
                    <w:rFonts w:ascii="Cambria Math" w:hAnsi="Cambria Math"/>
                  </w:rPr>
                </w:rPrChange>
              </w:rPr>
              <m:t>∘</m:t>
            </m:r>
          </m:sup>
        </m:sSup>
      </m:oMath>
      <w:r w:rsidRPr="000171BC">
        <w:rPr>
          <w:highlight w:val="yellow"/>
          <w:rPrChange w:id="372" w:author="Teixeira, Kristina A." w:date="2022-03-20T12:39:00Z">
            <w:rPr/>
          </w:rPrChange>
        </w:rPr>
        <w:t>C cooler temperatures lower i</w:t>
      </w:r>
      <w:r w:rsidRPr="000171BC">
        <w:rPr>
          <w:highlight w:val="yellow"/>
          <w:rPrChange w:id="373" w:author="Teixeira, Kristina A." w:date="2022-03-20T12:39:00Z">
            <w:rPr/>
          </w:rPrChange>
        </w:rPr>
        <w:t xml:space="preserve">n the vertical profile of a dense forest stand in the sub-alpine Eastern Swiss Alps (Webster </w:t>
      </w:r>
      <w:r w:rsidRPr="000171BC">
        <w:rPr>
          <w:i/>
          <w:iCs/>
          <w:highlight w:val="yellow"/>
          <w:rPrChange w:id="374" w:author="Teixeira, Kristina A." w:date="2022-03-20T12:39:00Z">
            <w:rPr>
              <w:i/>
              <w:iCs/>
            </w:rPr>
          </w:rPrChange>
        </w:rPr>
        <w:t>et al.</w:t>
      </w:r>
      <w:r w:rsidRPr="000171BC">
        <w:rPr>
          <w:highlight w:val="yellow"/>
          <w:rPrChange w:id="375" w:author="Teixeira, Kristina A." w:date="2022-03-20T12:39:00Z">
            <w:rPr/>
          </w:rPrChange>
        </w:rPr>
        <w:t xml:space="preserve">, 2018). However, the opposite trend was observed for a lone tree surrounded by grass in a California open oak woodland, with cooler temperatures at the top </w:t>
      </w:r>
      <w:r w:rsidRPr="000171BC">
        <w:rPr>
          <w:highlight w:val="yellow"/>
          <w:rPrChange w:id="376" w:author="Teixeira, Kristina A." w:date="2022-03-20T12:39:00Z">
            <w:rPr/>
          </w:rPrChange>
        </w:rPr>
        <w:t xml:space="preserve">of the tree crown, indicating a strong influence of closed-canopy shading on vertical temperature gradients (Johnston </w:t>
      </w:r>
      <w:r w:rsidRPr="000171BC">
        <w:rPr>
          <w:i/>
          <w:iCs/>
          <w:highlight w:val="yellow"/>
          <w:rPrChange w:id="377" w:author="Teixeira, Kristina A." w:date="2022-03-20T12:39:00Z">
            <w:rPr>
              <w:i/>
              <w:iCs/>
            </w:rPr>
          </w:rPrChange>
        </w:rPr>
        <w:t>et al.</w:t>
      </w:r>
      <w:r w:rsidRPr="000171BC">
        <w:rPr>
          <w:highlight w:val="yellow"/>
          <w:rPrChange w:id="378" w:author="Teixeira, Kristina A." w:date="2022-03-20T12:39:00Z">
            <w:rPr/>
          </w:rPrChange>
        </w:rPr>
        <w:t>, in press).</w:t>
      </w:r>
    </w:p>
    <w:p w14:paraId="267591C9" w14:textId="77777777" w:rsidR="00775850" w:rsidRDefault="00A65ACE">
      <w:pPr>
        <w:pStyle w:val="Heading2"/>
      </w:pPr>
      <w:bookmarkStart w:id="379" w:name="leaf-traits"/>
      <w:bookmarkEnd w:id="139"/>
      <w:bookmarkEnd w:id="279"/>
      <w:r>
        <w:t>3. Leaf traits</w:t>
      </w:r>
    </w:p>
    <w:p w14:paraId="076698AD" w14:textId="0E090F7F" w:rsidR="00775850" w:rsidRDefault="00A65ACE">
      <w:pPr>
        <w:pStyle w:val="FirstParagraph"/>
      </w:pPr>
      <w:commentRangeStart w:id="380"/>
      <w:r>
        <w:t xml:space="preserve">Leaf </w:t>
      </w:r>
      <w:commentRangeEnd w:id="380"/>
      <w:r w:rsidR="00EB698C">
        <w:rPr>
          <w:rStyle w:val="CommentReference"/>
        </w:rPr>
        <w:commentReference w:id="380"/>
      </w:r>
      <w:r>
        <w:t>traits vary vertically across forest strata at anatomical, structural and biochemical levels (Table</w:t>
      </w:r>
      <w:r>
        <w:t xml:space="preserve"> 1</w:t>
      </w:r>
      <w:del w:id="381" w:author="Teixeira, Kristina A." w:date="2022-03-20T14:58:00Z">
        <w:r w:rsidDel="00EB698C">
          <w:delText xml:space="preserve">, Sack </w:delText>
        </w:r>
        <w:r w:rsidDel="00EB698C">
          <w:rPr>
            <w:i/>
            <w:iCs/>
          </w:rPr>
          <w:delText>et al.</w:delText>
        </w:r>
        <w:r w:rsidDel="00EB698C">
          <w:delText xml:space="preserve">, 2006; Niinemets </w:delText>
        </w:r>
        <w:r w:rsidDel="00EB698C">
          <w:rPr>
            <w:i/>
            <w:iCs/>
          </w:rPr>
          <w:delText>et al.</w:delText>
        </w:r>
        <w:r w:rsidDel="00EB698C">
          <w:delText xml:space="preserve">, 2015a; Chen </w:delText>
        </w:r>
        <w:r w:rsidDel="00EB698C">
          <w:rPr>
            <w:i/>
            <w:iCs/>
          </w:rPr>
          <w:delText>et al.</w:delText>
        </w:r>
        <w:r w:rsidDel="00EB698C">
          <w:delText>, 2020</w:delText>
        </w:r>
      </w:del>
      <w:r>
        <w:t xml:space="preserve">),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w:t>
      </w:r>
      <w:r>
        <w:t xml:space="preserve">22). Thus, leaves develop differently throughout the canopy according to the irradiance and hydraulic stress associated with </w:t>
      </w:r>
      <w:r>
        <w:lastRenderedPageBreak/>
        <w:t>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w:t>
      </w:r>
      <w:r w:rsidRPr="00EB698C">
        <w:rPr>
          <w:highlight w:val="yellow"/>
          <w:rPrChange w:id="382" w:author="Teixeira, Kristina A." w:date="2022-03-20T15:00:00Z">
            <w:rPr/>
          </w:rPrChange>
        </w:rPr>
        <w:t>Table 1,</w:t>
      </w:r>
      <w:r>
        <w:t xml:space="preserve">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05FBD15C" w14:textId="77777777" w:rsidR="00775850" w:rsidRDefault="00A65ACE">
      <w:pPr>
        <w:pStyle w:val="BodyText"/>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289B65DA" w14:textId="77777777" w:rsidR="00775850" w:rsidRDefault="00A65ACE">
      <w:r>
        <w:br w:type="page"/>
      </w:r>
    </w:p>
    <w:p w14:paraId="6C9F3535" w14:textId="77777777" w:rsidR="00775850" w:rsidRDefault="00A65ACE">
      <w:pPr>
        <w:pStyle w:val="BodyText"/>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32C92A5D" w14:textId="77777777" w:rsidR="00775850" w:rsidRDefault="00A65ACE">
      <w:pPr>
        <w:pStyle w:val="BodyText"/>
      </w:pPr>
      <w:r>
        <w:rPr>
          <w:noProof/>
        </w:rPr>
        <w:drawing>
          <wp:inline distT="0" distB="0" distL="0" distR="0" wp14:anchorId="60CDC3B6" wp14:editId="50D9F7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p>
    <w:p w14:paraId="6A6B1237" w14:textId="77777777" w:rsidR="00775850" w:rsidRDefault="00A65ACE">
      <w:r>
        <w:br w:type="page"/>
      </w:r>
    </w:p>
    <w:p w14:paraId="28A6BF6B" w14:textId="77777777" w:rsidR="00775850" w:rsidRDefault="00A65ACE">
      <w:pPr>
        <w:pStyle w:val="BodyText"/>
      </w:pPr>
      <w:r>
        <w:lastRenderedPageBreak/>
        <w:t>Table 1, cont.</w:t>
      </w:r>
    </w:p>
    <w:p w14:paraId="200A33E1" w14:textId="77777777" w:rsidR="00775850" w:rsidRDefault="00A65ACE">
      <w:pPr>
        <w:pStyle w:val="BodyText"/>
      </w:pPr>
      <w:r>
        <w:rPr>
          <w:noProof/>
        </w:rPr>
        <w:drawing>
          <wp:inline distT="0" distB="0" distL="0" distR="0" wp14:anchorId="5506651F" wp14:editId="71624AE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6833626"/>
                    </a:xfrm>
                    <a:prstGeom prst="rect">
                      <a:avLst/>
                    </a:prstGeom>
                    <a:noFill/>
                    <a:ln w="9525">
                      <a:noFill/>
                      <a:headEnd/>
                      <a:tailEnd/>
                    </a:ln>
                  </pic:spPr>
                </pic:pic>
              </a:graphicData>
            </a:graphic>
          </wp:inline>
        </w:drawing>
      </w:r>
    </w:p>
    <w:p w14:paraId="42750792" w14:textId="77777777" w:rsidR="00775850" w:rsidRDefault="00A65ACE">
      <w:r>
        <w:br w:type="page"/>
      </w:r>
    </w:p>
    <w:p w14:paraId="1EB034CC" w14:textId="77777777" w:rsidR="00775850" w:rsidRDefault="00A65ACE">
      <w:pPr>
        <w:pStyle w:val="BodyText"/>
      </w:pPr>
      <w:r>
        <w:lastRenderedPageBreak/>
        <w:t>Table 1, cont.</w:t>
      </w:r>
    </w:p>
    <w:p w14:paraId="68E637E5" w14:textId="77777777" w:rsidR="00775850" w:rsidRDefault="00A65ACE">
      <w:pPr>
        <w:pStyle w:val="BodyText"/>
      </w:pPr>
      <w:r>
        <w:rPr>
          <w:noProof/>
        </w:rPr>
        <w:drawing>
          <wp:inline distT="0" distB="0" distL="0" distR="0" wp14:anchorId="62E138D1" wp14:editId="754D982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1423601"/>
                    </a:xfrm>
                    <a:prstGeom prst="rect">
                      <a:avLst/>
                    </a:prstGeom>
                    <a:noFill/>
                    <a:ln w="9525">
                      <a:noFill/>
                      <a:headEnd/>
                      <a:tailEnd/>
                    </a:ln>
                  </pic:spPr>
                </pic:pic>
              </a:graphicData>
            </a:graphic>
          </wp:inline>
        </w:drawing>
      </w:r>
    </w:p>
    <w:p w14:paraId="62FB3876" w14:textId="77777777" w:rsidR="00775850" w:rsidRDefault="00A65ACE">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AB1F2C3" w14:textId="77777777" w:rsidR="00775850" w:rsidRDefault="00A65ACE">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77BB1241" w14:textId="77777777" w:rsidR="00775850" w:rsidRDefault="00A65ACE">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5EB84BA3" w14:textId="77777777" w:rsidR="00775850" w:rsidRDefault="00A65ACE">
      <w:r>
        <w:br w:type="page"/>
      </w:r>
    </w:p>
    <w:p w14:paraId="5F3A8826" w14:textId="77777777" w:rsidR="00775850" w:rsidRDefault="00A65ACE">
      <w:pPr>
        <w:pStyle w:val="Heading2"/>
      </w:pPr>
      <w:bookmarkStart w:id="383" w:name="leaf-anatomy-and-morphology"/>
      <w:bookmarkEnd w:id="379"/>
      <w:r>
        <w:lastRenderedPageBreak/>
        <w:t>3.1 Leaf anatomy and morphology</w:t>
      </w:r>
    </w:p>
    <w:p w14:paraId="63861523" w14:textId="417297C8" w:rsidR="00775850" w:rsidRDefault="00A65ACE">
      <w:pPr>
        <w:pStyle w:val="FirstParagraph"/>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2017). In open canopies, where light is comparatively homogeneous</w:t>
      </w:r>
      <w:ins w:id="384" w:author="Teixeira, Kristina A." w:date="2022-03-20T15:03:00Z">
        <w:r w:rsidR="00EB698C">
          <w:t xml:space="preserve"> (Note S1)</w:t>
        </w:r>
      </w:ins>
      <w:r>
        <w:t xml:space="preserve">,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29E5B8CE" w14:textId="77777777" w:rsidR="00775850" w:rsidRDefault="00A65ACE">
      <w:pPr>
        <w:pStyle w:val="Heading2"/>
      </w:pPr>
      <w:bookmarkStart w:id="385" w:name="leaf-optical-properties"/>
      <w:bookmarkEnd w:id="383"/>
      <w:r>
        <w:t>3.2. Leaf optical properties</w:t>
      </w:r>
    </w:p>
    <w:p w14:paraId="6CEF8F8C" w14:textId="26421B89" w:rsidR="00775850" w:rsidRDefault="00A65ACE">
      <w:pPr>
        <w:pStyle w:val="FirstParagraph"/>
      </w:pPr>
      <w:r>
        <w:t>Leaf optical properties are influenced by a combination of anatomical, morphological, and biochemical traits, all of which vary throughout the canopy</w:t>
      </w:r>
      <w:del w:id="386" w:author="Teixeira, Kristina A." w:date="2022-03-20T15:03:00Z">
        <w:r w:rsidDel="00EB698C">
          <w:delText>, as outlined in</w:delText>
        </w:r>
      </w:del>
      <w:ins w:id="387" w:author="Teixeira, Kristina A." w:date="2022-03-20T15:03:00Z">
        <w:r w:rsidR="00EB698C">
          <w:t xml:space="preserve"> (</w:t>
        </w:r>
      </w:ins>
      <w:del w:id="388" w:author="Teixeira, Kristina A." w:date="2022-03-20T15:03:00Z">
        <w:r w:rsidDel="00EB698C">
          <w:delText xml:space="preserve"> </w:delText>
        </w:r>
      </w:del>
      <w:r>
        <w:t>sections 3.1</w:t>
      </w:r>
      <w:ins w:id="389" w:author="Teixeira, Kristina A." w:date="2022-03-20T15:03:00Z">
        <w:r w:rsidR="00EB698C">
          <w:t xml:space="preserve">, </w:t>
        </w:r>
      </w:ins>
      <w:del w:id="390" w:author="Teixeira, Kristina A." w:date="2022-03-20T15:03:00Z">
        <w:r w:rsidDel="00EB698C">
          <w:delText xml:space="preserve"> </w:delText>
        </w:r>
        <w:r w:rsidDel="00EB698C">
          <w:delText xml:space="preserve">and </w:delText>
        </w:r>
      </w:del>
      <w:r>
        <w:t>3.3</w:t>
      </w:r>
      <w:ins w:id="391" w:author="Teixeira, Kristina A." w:date="2022-03-20T15:03:00Z">
        <w:r w:rsidR="00EB698C">
          <w:t>)</w:t>
        </w:r>
      </w:ins>
      <w:r>
        <w:t>.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w:t>
      </w:r>
      <w:del w:id="392" w:author="Teixeira, Kristina A." w:date="2022-03-20T15:03:00Z">
        <w:r w:rsidDel="00BE5D58">
          <w:delText xml:space="preserve">see </w:delText>
        </w:r>
      </w:del>
      <w:r>
        <w:t>sections 3.4</w:t>
      </w:r>
      <w:ins w:id="393" w:author="Teixeira, Kristina A." w:date="2022-03-20T15:03:00Z">
        <w:r w:rsidR="00BE5D58">
          <w:t xml:space="preserve">, </w:t>
        </w:r>
      </w:ins>
      <w:del w:id="394" w:author="Teixeira, Kristina A." w:date="2022-03-20T15:03:00Z">
        <w:r w:rsidDel="00BE5D58">
          <w:delText xml:space="preserve"> </w:delText>
        </w:r>
        <w:r w:rsidDel="00BE5D58">
          <w:delText xml:space="preserve">and </w:delText>
        </w:r>
      </w:del>
      <w:r>
        <w:t>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1990; Knapp &amp; Carter, 1998). 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3D62F076" w14:textId="77777777" w:rsidR="00775850" w:rsidRDefault="00A65ACE">
      <w:pPr>
        <w:pStyle w:val="Heading2"/>
      </w:pPr>
      <w:bookmarkStart w:id="395" w:name="metabolic-capacity-and-efficiency"/>
      <w:bookmarkEnd w:id="385"/>
      <w:r>
        <w:t>3.3. Metabolic capacity and efficiency</w:t>
      </w:r>
    </w:p>
    <w:p w14:paraId="17AFA96C" w14:textId="77777777" w:rsidR="00775850" w:rsidRDefault="00A65ACE">
      <w:pPr>
        <w:pStyle w:val="FirstParagraph"/>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2014) and photosynthesis (Niinem</w:t>
      </w:r>
      <w:r>
        <w:t xml:space="preserve">ets &amp; Valladares, 2004; </w:t>
      </w:r>
      <w:r>
        <w:lastRenderedPageBreak/>
        <w:t xml:space="preserve">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90363CF" w14:textId="77777777" w:rsidR="00775850" w:rsidRDefault="00A65ACE">
      <w:pPr>
        <w:pStyle w:val="Heading2"/>
      </w:pPr>
      <w:bookmarkStart w:id="396" w:name="X62ef759ecfa3ee7e46176532f186e7df3ebac47"/>
      <w:bookmarkEnd w:id="395"/>
      <w:r>
        <w:t xml:space="preserve">3.4. </w:t>
      </w:r>
      <w:commentRangeStart w:id="397"/>
      <w:r>
        <w:t xml:space="preserve">Biochemical </w:t>
      </w:r>
      <w:commentRangeEnd w:id="397"/>
      <w:r w:rsidR="00BE5D58">
        <w:rPr>
          <w:rStyle w:val="CommentReference"/>
          <w:rFonts w:asciiTheme="minorHAnsi" w:eastAsiaTheme="minorHAnsi" w:hAnsiTheme="minorHAnsi" w:cstheme="minorBidi"/>
          <w:b w:val="0"/>
          <w:bCs w:val="0"/>
          <w:color w:val="auto"/>
        </w:rPr>
        <w:commentReference w:id="397"/>
      </w:r>
      <w:r>
        <w:t>protection against foliage light and heat damage</w:t>
      </w:r>
    </w:p>
    <w:p w14:paraId="2218D24B" w14:textId="77777777" w:rsidR="00775850" w:rsidRDefault="00A65ACE">
      <w:pPr>
        <w:pStyle w:val="FirstParagraph"/>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r, 2006). A ubiquitous defense is a 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2D4855C6" w14:textId="77777777" w:rsidR="00775850" w:rsidRDefault="00A65ACE">
      <w:pPr>
        <w:pStyle w:val="BodyText"/>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w:t>
      </w:r>
      <w:r>
        <w:lastRenderedPageBreak/>
        <w:t xml:space="preserve">monoterpenes are expressed by a wide diversity of angiosperms and gymnosperms across all biomes of the globe (see Taylor </w:t>
      </w:r>
      <w:r>
        <w:rPr>
          <w:i/>
          <w:iCs/>
        </w:rPr>
        <w:t>et al.</w:t>
      </w:r>
      <w:r>
        <w:t>, 2021 and references therein).</w:t>
      </w:r>
    </w:p>
    <w:p w14:paraId="4B0F4E31" w14:textId="77777777" w:rsidR="00775850" w:rsidRDefault="00A65ACE">
      <w:pPr>
        <w:pStyle w:val="BodyText"/>
      </w:pPr>
      <w:r>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25378FA9" w14:textId="77777777" w:rsidR="00775850" w:rsidRDefault="00A65ACE">
      <w:pPr>
        <w:pStyle w:val="Heading2"/>
      </w:pPr>
      <w:bookmarkStart w:id="398" w:name="thermal-tolerance"/>
      <w:bookmarkEnd w:id="396"/>
      <w:r>
        <w:t>3.5. Thermal tolerance</w:t>
      </w:r>
    </w:p>
    <w:p w14:paraId="5F8F0269" w14:textId="77777777" w:rsidR="00775850" w:rsidRDefault="00A65ACE">
      <w:pPr>
        <w:pStyle w:val="FirstParagraph"/>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0C5C62F2" w14:textId="77777777" w:rsidR="00775850" w:rsidRDefault="00A65ACE">
      <w:pPr>
        <w:pStyle w:val="BodyText"/>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w:t>
      </w:r>
      <w:r>
        <w:lastRenderedPageBreak/>
        <w:t xml:space="preserve">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4F4C8780" w14:textId="77777777" w:rsidR="00775850" w:rsidRDefault="00A65ACE">
      <w:pPr>
        <w:pStyle w:val="Heading2"/>
      </w:pPr>
      <w:bookmarkStart w:id="399" w:name="leaf-phenology"/>
      <w:bookmarkEnd w:id="398"/>
      <w:r>
        <w:t>3.6. Leaf phenology</w:t>
      </w:r>
    </w:p>
    <w:p w14:paraId="45F70C12" w14:textId="77777777" w:rsidR="00775850" w:rsidRDefault="00A65ACE">
      <w:pPr>
        <w:pStyle w:val="FirstParagraph"/>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3196EED3" w14:textId="77777777" w:rsidR="00775850" w:rsidRDefault="00A65ACE">
      <w:pPr>
        <w:pStyle w:val="Heading2"/>
      </w:pPr>
      <w:bookmarkStart w:id="400" w:name="Xf540f3eb20213ebe69bde639521139bd7a5d3c0"/>
      <w:bookmarkEnd w:id="399"/>
      <w:r>
        <w:t>4. Leaf gas exchange and its thermal sensitivity</w:t>
      </w:r>
    </w:p>
    <w:p w14:paraId="0654D7CB" w14:textId="77777777" w:rsidR="00775850" w:rsidRDefault="00A65ACE">
      <w:pPr>
        <w:pStyle w:val="FirstParagraph"/>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7FE730A1" w14:textId="77777777" w:rsidR="00775850" w:rsidRDefault="00A65ACE">
      <w:r>
        <w:br w:type="page"/>
      </w:r>
    </w:p>
    <w:p w14:paraId="63417EEE" w14:textId="77777777" w:rsidR="00775850" w:rsidRDefault="00A65ACE">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62AF66C5" w14:textId="77777777" w:rsidR="00775850" w:rsidRDefault="00A65ACE">
      <w:pPr>
        <w:pStyle w:val="BodyText"/>
      </w:pPr>
      <w:r>
        <w:rPr>
          <w:noProof/>
        </w:rPr>
        <w:drawing>
          <wp:inline distT="0" distB="0" distL="0" distR="0" wp14:anchorId="3CD2A4B3" wp14:editId="7805382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641070"/>
                    </a:xfrm>
                    <a:prstGeom prst="rect">
                      <a:avLst/>
                    </a:prstGeom>
                    <a:noFill/>
                    <a:ln w="9525">
                      <a:noFill/>
                      <a:headEnd/>
                      <a:tailEnd/>
                    </a:ln>
                  </pic:spPr>
                </pic:pic>
              </a:graphicData>
            </a:graphic>
          </wp:inline>
        </w:drawing>
      </w:r>
    </w:p>
    <w:p w14:paraId="7E068C7F" w14:textId="77777777" w:rsidR="00775850" w:rsidRDefault="00A65ACE">
      <w:r>
        <w:br w:type="page"/>
      </w:r>
    </w:p>
    <w:p w14:paraId="5C48EAC8" w14:textId="77777777" w:rsidR="00775850" w:rsidRDefault="00A65ACE">
      <w:pPr>
        <w:pStyle w:val="BodyText"/>
      </w:pPr>
      <w:r>
        <w:lastRenderedPageBreak/>
        <w:t>Table 2, cont.</w:t>
      </w:r>
    </w:p>
    <w:p w14:paraId="7463E43A" w14:textId="77777777" w:rsidR="00775850" w:rsidRDefault="00A65ACE">
      <w:pPr>
        <w:pStyle w:val="BodyText"/>
      </w:pPr>
      <w:r>
        <w:rPr>
          <w:noProof/>
        </w:rPr>
        <w:drawing>
          <wp:inline distT="0" distB="0" distL="0" distR="0" wp14:anchorId="7B48E552" wp14:editId="36926603">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73782A7" w14:textId="77777777" w:rsidR="00775850" w:rsidRDefault="00A65ACE">
      <w:r>
        <w:br w:type="page"/>
      </w:r>
    </w:p>
    <w:p w14:paraId="679C04A0" w14:textId="77777777" w:rsidR="00775850" w:rsidRDefault="00A65ACE">
      <w:pPr>
        <w:pStyle w:val="BodyText"/>
      </w:pPr>
      <w:r>
        <w:lastRenderedPageBreak/>
        <w:t>Table 2, cont.</w:t>
      </w:r>
    </w:p>
    <w:p w14:paraId="676A64A9" w14:textId="77777777" w:rsidR="00775850" w:rsidRDefault="00A65ACE">
      <w:pPr>
        <w:pStyle w:val="BodyText"/>
      </w:pPr>
      <w:r>
        <w:rPr>
          <w:noProof/>
        </w:rPr>
        <w:drawing>
          <wp:inline distT="0" distB="0" distL="0" distR="0" wp14:anchorId="2960583C" wp14:editId="7025B2C9">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3625530"/>
                    </a:xfrm>
                    <a:prstGeom prst="rect">
                      <a:avLst/>
                    </a:prstGeom>
                    <a:noFill/>
                    <a:ln w="9525">
                      <a:noFill/>
                      <a:headEnd/>
                      <a:tailEnd/>
                    </a:ln>
                  </pic:spPr>
                </pic:pic>
              </a:graphicData>
            </a:graphic>
          </wp:inline>
        </w:drawing>
      </w:r>
    </w:p>
    <w:p w14:paraId="77A48EDE" w14:textId="77777777" w:rsidR="00775850" w:rsidRDefault="00A65ACE">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F09D4EE" w14:textId="77777777" w:rsidR="00775850" w:rsidRDefault="00A65ACE">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73A9916" w14:textId="77777777" w:rsidR="00775850" w:rsidRDefault="00A65ACE">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Ishida et al. 1999; 22. Weerasinghe et al. 2014; 23. Scartazza et al. 2016; 24. Miller et al. 2021; 25. Harris and Medina 2013; 26. Legner et al. 2014; 27. Kitao et al. 2012; 28. Fauset et al. 2018; 29. Rey-Sanchez et al. 2016; 30. Muller 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5E0FA6C0" w14:textId="77777777" w:rsidR="00775850" w:rsidRDefault="00A65ACE">
      <w:pPr>
        <w:pStyle w:val="BodyText"/>
      </w:pPr>
      <w:r>
        <w:t xml:space="preserve">** composite climatic stress variable integrating temperature, vapour pressure deficit, and relative humidity is higher in lower canopy </w:t>
      </w:r>
    </w:p>
    <w:p w14:paraId="197CF1B6" w14:textId="77777777" w:rsidR="00775850" w:rsidRDefault="00A65ACE">
      <w:pPr>
        <w:pStyle w:val="Heading3"/>
      </w:pPr>
      <w:bookmarkStart w:id="401" w:name="conductance"/>
      <w:r>
        <w:lastRenderedPageBreak/>
        <w:t>4.1. Conductance</w:t>
      </w:r>
    </w:p>
    <w:p w14:paraId="6951A46A" w14:textId="77777777" w:rsidR="00775850" w:rsidRDefault="00A65ACE">
      <w:pPr>
        <w:pStyle w:val="FirstParagraph"/>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7C1D536A" w14:textId="77777777" w:rsidR="00775850" w:rsidRDefault="00A65ACE">
      <w:pPr>
        <w:pStyle w:val="Heading3"/>
      </w:pPr>
      <w:bookmarkStart w:id="402" w:name="photosynthesis"/>
      <w:bookmarkEnd w:id="401"/>
      <w:r>
        <w:t>4.2. Photosynthesis</w:t>
      </w:r>
    </w:p>
    <w:p w14:paraId="0C1612B4" w14:textId="77777777" w:rsidR="00775850" w:rsidRDefault="00A65ACE">
      <w:pPr>
        <w:pStyle w:val="FirstParagraph"/>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45D84D58" w14:textId="77777777" w:rsidR="00775850" w:rsidRDefault="00A65ACE">
      <w:pPr>
        <w:pStyle w:val="BodyText"/>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161C0D87" w14:textId="77777777" w:rsidR="00775850" w:rsidRDefault="00A65ACE">
      <w:pPr>
        <w:pStyle w:val="BodyText"/>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 xml:space="preserve">on consistent positive relationships between growth temperature and optimum temperature of </w:t>
      </w:r>
      <w:r>
        <w:lastRenderedPageBreak/>
        <w:t>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4D3F9E61" w14:textId="77777777" w:rsidR="00775850" w:rsidRDefault="00A65ACE">
      <w:pPr>
        <w:pStyle w:val="Heading3"/>
      </w:pPr>
      <w:bookmarkStart w:id="403" w:name="respiration"/>
      <w:bookmarkEnd w:id="402"/>
      <w:r>
        <w:t>4.3. Respiration</w:t>
      </w:r>
    </w:p>
    <w:p w14:paraId="1CABBAC5" w14:textId="77777777" w:rsidR="00775850" w:rsidRDefault="00A65ACE">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0328CEA5" w14:textId="77777777" w:rsidR="00775850" w:rsidRDefault="00A65ACE">
      <w:pPr>
        <w:pStyle w:val="Heading2"/>
      </w:pPr>
      <w:bookmarkStart w:id="404" w:name="tree-and-ecosystem-ecology"/>
      <w:bookmarkEnd w:id="400"/>
      <w:bookmarkEnd w:id="403"/>
      <w:r>
        <w:t xml:space="preserve">5. </w:t>
      </w:r>
      <w:commentRangeStart w:id="405"/>
      <w:r>
        <w:t xml:space="preserve">Tree </w:t>
      </w:r>
      <w:commentRangeEnd w:id="405"/>
      <w:r w:rsidR="00F15031">
        <w:rPr>
          <w:rStyle w:val="CommentReference"/>
          <w:rFonts w:asciiTheme="minorHAnsi" w:eastAsiaTheme="minorHAnsi" w:hAnsiTheme="minorHAnsi" w:cstheme="minorBidi"/>
          <w:b w:val="0"/>
          <w:bCs w:val="0"/>
          <w:color w:val="auto"/>
        </w:rPr>
        <w:commentReference w:id="405"/>
      </w:r>
      <w:r>
        <w:t>and ecosystem ecology</w:t>
      </w:r>
    </w:p>
    <w:p w14:paraId="4F8C3076" w14:textId="77777777" w:rsidR="00775850" w:rsidRDefault="00A65ACE">
      <w:pPr>
        <w:pStyle w:val="FirstParagraph"/>
      </w:pPr>
      <w:r>
        <w:t>Differences across forest vertical gradients in biophysical conditions, plant traits, and metabolism scale up to affect tree ecology, ecosystem ecology, and their temperature responses (Fi</w:t>
      </w:r>
      <w:r>
        <w:t>g. 1).</w:t>
      </w:r>
    </w:p>
    <w:p w14:paraId="502BF244" w14:textId="77777777" w:rsidR="00775850" w:rsidRDefault="00A65ACE">
      <w:pPr>
        <w:pStyle w:val="Heading3"/>
      </w:pPr>
      <w:bookmarkStart w:id="406" w:name="tree-metabolism-growth-and-survival"/>
      <w:r>
        <w:lastRenderedPageBreak/>
        <w:t>5.1. Tree metabolism, growth, and survival</w:t>
      </w:r>
    </w:p>
    <w:p w14:paraId="40F9EB8D" w14:textId="77777777" w:rsidR="00775850" w:rsidRDefault="00A65ACE">
      <w:pPr>
        <w:pStyle w:val="FirstParagraph"/>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4ECE59B0" w14:textId="77777777" w:rsidR="00775850" w:rsidRDefault="00A65ACE">
      <w:pPr>
        <w:pStyle w:val="BodyText"/>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5D538A21" w14:textId="77777777" w:rsidR="00775850" w:rsidRDefault="00A65ACE">
      <w:pPr>
        <w:pStyle w:val="BodyText"/>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 xml:space="preserve">growth displays the greatest sensitivity to interannual variation in climate (Fritts, 1976). However, only a relatively limited number of studies have directly examined drought- or temperature-sensitivities as a function of tree </w:t>
      </w:r>
      <w:r>
        <w:lastRenderedPageBreak/>
        <w:t>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 Indeed, despite the potential for shorter trees in 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68E701FB" w14:textId="77777777" w:rsidR="00775850" w:rsidRDefault="00A65ACE">
      <w:pPr>
        <w:pStyle w:val="BodyText"/>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0143ECE7" w14:textId="77777777" w:rsidR="00775850" w:rsidRDefault="00A65ACE">
      <w:pPr>
        <w:pStyle w:val="CaptionedFigure"/>
      </w:pPr>
      <w:r>
        <w:rPr>
          <w:noProof/>
        </w:rPr>
        <w:lastRenderedPageBreak/>
        <w:drawing>
          <wp:inline distT="0" distB="0" distL="0" distR="0" wp14:anchorId="7148C3AD" wp14:editId="0F87AB07">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5858963"/>
                    </a:xfrm>
                    <a:prstGeom prst="rect">
                      <a:avLst/>
                    </a:prstGeom>
                    <a:noFill/>
                    <a:ln w="9525">
                      <a:noFill/>
                      <a:headEnd/>
                      <a:tailEnd/>
                    </a:ln>
                  </pic:spPr>
                </pic:pic>
              </a:graphicData>
            </a:graphic>
          </wp:inline>
        </w:drawing>
      </w:r>
    </w:p>
    <w:p w14:paraId="25E410EB" w14:textId="77777777" w:rsidR="00775850" w:rsidRDefault="00A65ACE">
      <w:pPr>
        <w:pStyle w:val="ImageCaption"/>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w:t>
      </w:r>
      <w:r>
        <w:lastRenderedPageBreak/>
        <w:t>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3969C749" w14:textId="77777777" w:rsidR="00775850" w:rsidRDefault="00A65ACE">
      <w:pPr>
        <w:pStyle w:val="Heading3"/>
      </w:pPr>
      <w:bookmarkStart w:id="407" w:name="c-and-water-flux"/>
      <w:bookmarkEnd w:id="406"/>
      <w:r>
        <w:t>5.2. C and water flux</w:t>
      </w:r>
    </w:p>
    <w:p w14:paraId="2A0F1E8A" w14:textId="77777777" w:rsidR="00775850" w:rsidRDefault="00A65ACE">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21135C37" w14:textId="77777777" w:rsidR="00775850" w:rsidRDefault="00A65ACE">
      <w:pPr>
        <w:pStyle w:val="CaptionedFigure"/>
      </w:pPr>
      <w:r>
        <w:rPr>
          <w:noProof/>
        </w:rPr>
        <w:lastRenderedPageBreak/>
        <w:drawing>
          <wp:inline distT="0" distB="0" distL="0" distR="0" wp14:anchorId="62B8E3AA" wp14:editId="6A02CC78">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7EC579C7" w14:textId="77777777" w:rsidR="00775850" w:rsidRDefault="00A65ACE">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78DDB24A" w14:textId="77777777" w:rsidR="00775850" w:rsidRDefault="00A65ACE">
      <w:pPr>
        <w:pStyle w:val="BodyText"/>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6C0DA968" w14:textId="77777777" w:rsidR="00775850" w:rsidRDefault="00A65ACE">
      <w:pPr>
        <w:pStyle w:val="Heading1"/>
      </w:pPr>
      <w:bookmarkStart w:id="408" w:name="iii.-implications"/>
      <w:bookmarkEnd w:id="21"/>
      <w:bookmarkEnd w:id="404"/>
      <w:bookmarkEnd w:id="407"/>
      <w:r>
        <w:t>III. Implications</w:t>
      </w:r>
    </w:p>
    <w:p w14:paraId="6328E39B" w14:textId="77777777" w:rsidR="00775850" w:rsidRDefault="00A65ACE">
      <w:pPr>
        <w:pStyle w:val="FirstParagraph"/>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32B08FA5" w14:textId="77777777" w:rsidR="00775850" w:rsidRDefault="00A65ACE">
      <w:pPr>
        <w:pStyle w:val="Heading2"/>
      </w:pPr>
      <w:bookmarkStart w:id="409" w:name="global-change-responses"/>
      <w:r>
        <w:t>Global change responses</w:t>
      </w:r>
    </w:p>
    <w:p w14:paraId="3A837AB8" w14:textId="77777777" w:rsidR="00775850" w:rsidRDefault="00A65ACE">
      <w:pPr>
        <w:pStyle w:val="FirstParagraph"/>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6107AD26" w14:textId="77777777" w:rsidR="00775850" w:rsidRDefault="00A65ACE">
      <w:pPr>
        <w:pStyle w:val="Heading3"/>
      </w:pPr>
      <w:bookmarkStart w:id="410" w:name="warming"/>
      <w:r>
        <w:t>Warming</w:t>
      </w:r>
    </w:p>
    <w:p w14:paraId="7E8A6F81" w14:textId="67E45528" w:rsidR="00775850" w:rsidDel="008C3FD6" w:rsidRDefault="00A65ACE">
      <w:pPr>
        <w:pStyle w:val="FirstParagraph"/>
        <w:rPr>
          <w:del w:id="411" w:author="Teixeira, Kristina A." w:date="2022-03-20T15:22:00Z"/>
        </w:rPr>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w:t>
      </w:r>
      <w:del w:id="412" w:author="Teixeira, Kristina A." w:date="2022-03-20T15:22:00Z">
        <w:r w:rsidDel="008C3FD6">
          <w:delText xml:space="preserve">These changes will </w:delText>
        </w:r>
        <w:r w:rsidDel="008C3FD6">
          <w:delText>impact leaf and ecosystem gas exchange with the atmosphere, and, over longer time frames, forest structure, composition, and leaf trait distributions. Our in-depth review sheds some light as to how responses are likely to vary across forest vertical gradie</w:delText>
        </w:r>
        <w:r w:rsidDel="008C3FD6">
          <w:delText>nts, yet important uncertainties remain.</w:delText>
        </w:r>
      </w:del>
    </w:p>
    <w:p w14:paraId="1FE4ACDD" w14:textId="3AD4BABC" w:rsidR="00775850" w:rsidRDefault="00A65ACE" w:rsidP="008C3FD6">
      <w:pPr>
        <w:pStyle w:val="FirstParagraph"/>
        <w:pPrChange w:id="413" w:author="Teixeira, Kristina A." w:date="2022-03-20T15:22:00Z">
          <w:pPr>
            <w:pStyle w:val="BodyText"/>
          </w:pPr>
        </w:pPrChange>
      </w:pPr>
      <w:r>
        <w:t>To the extent that warming is coupled to drought, we expect that the tallest trees will usually be hardest-hit, particularly in cases where the drought is severe, and that this will 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w:t>
      </w:r>
      <w:del w:id="414" w:author="Teixeira, Kristina A." w:date="2022-03-20T15:24:00Z">
        <w:r w:rsidDel="008C3FD6">
          <w:delText xml:space="preserve">Specifically, warming will disproportionately stress tall canopy trees when </w:delText>
        </w:r>
      </w:del>
      <m:oMath>
        <m:sSub>
          <m:sSubPr>
            <m:ctrlPr>
              <w:del w:id="415" w:author="Teixeira, Kristina A." w:date="2022-03-20T15:24:00Z">
                <w:rPr>
                  <w:rFonts w:ascii="Cambria Math" w:hAnsi="Cambria Math"/>
                </w:rPr>
              </w:del>
            </m:ctrlPr>
          </m:sSubPr>
          <m:e>
            <m:r>
              <w:del w:id="416" w:author="Teixeira, Kristina A." w:date="2022-03-20T15:24:00Z">
                <w:rPr>
                  <w:rFonts w:ascii="Cambria Math" w:hAnsi="Cambria Math"/>
                </w:rPr>
                <m:t>T</m:t>
              </w:del>
            </m:r>
          </m:e>
          <m:sub>
            <m:r>
              <w:del w:id="417" w:author="Teixeira, Kristina A." w:date="2022-03-20T15:24:00Z">
                <w:rPr>
                  <w:rFonts w:ascii="Cambria Math" w:hAnsi="Cambria Math"/>
                </w:rPr>
                <m:t>ai</m:t>
              </w:del>
            </m:r>
            <m:r>
              <w:del w:id="418" w:author="Teixeira, Kristina A." w:date="2022-03-20T15:24:00Z">
                <w:rPr>
                  <w:rFonts w:ascii="Cambria Math" w:hAnsi="Cambria Math"/>
                </w:rPr>
                <m:t>r</m:t>
              </w:del>
            </m:r>
          </m:sub>
        </m:sSub>
      </m:oMath>
      <w:del w:id="419" w:author="Teixeira, Kristina A." w:date="2022-03-20T15:24:00Z">
        <w:r w:rsidDel="008C3FD6">
          <w:delText xml:space="preserve"> and accompanying VPD rise enough that sun-exposed leaves cannot maintain both hydraulic safety and the transpirational cooling required to keep </w:delText>
        </w:r>
      </w:del>
      <m:oMath>
        <m:sSub>
          <m:sSubPr>
            <m:ctrlPr>
              <w:del w:id="420" w:author="Teixeira, Kristina A." w:date="2022-03-20T15:24:00Z">
                <w:rPr>
                  <w:rFonts w:ascii="Cambria Math" w:hAnsi="Cambria Math"/>
                </w:rPr>
              </w:del>
            </m:ctrlPr>
          </m:sSubPr>
          <m:e>
            <m:r>
              <w:del w:id="421" w:author="Teixeira, Kristina A." w:date="2022-03-20T15:24:00Z">
                <w:rPr>
                  <w:rFonts w:ascii="Cambria Math" w:hAnsi="Cambria Math"/>
                </w:rPr>
                <m:t>T</m:t>
              </w:del>
            </m:r>
          </m:e>
          <m:sub>
            <m:r>
              <w:del w:id="422" w:author="Teixeira, Kristina A." w:date="2022-03-20T15:24:00Z">
                <w:rPr>
                  <w:rFonts w:ascii="Cambria Math" w:hAnsi="Cambria Math"/>
                </w:rPr>
                <m:t>leaf</m:t>
              </w:del>
            </m:r>
          </m:sub>
        </m:sSub>
      </m:oMath>
      <w:del w:id="423" w:author="Teixeira, Kristina A." w:date="2022-03-20T15:24:00Z">
        <w:r w:rsidDel="008C3FD6">
          <w:delText xml:space="preserve"> below damaging thresholds. </w:delText>
        </w:r>
      </w:del>
      <w:r>
        <w:t>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xml:space="preserve">, 2022). An interesting open </w:t>
      </w:r>
      <w:r>
        <w:lastRenderedPageBreak/>
        <w:t>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22C85DA6" w14:textId="72FAD1BB" w:rsidR="00775850" w:rsidRDefault="00A65ACE">
      <w:pPr>
        <w:pStyle w:val="BodyText"/>
      </w:pPr>
      <w:commentRangeStart w:id="424"/>
      <w:r>
        <w:t>W</w:t>
      </w:r>
      <w:r>
        <w:t>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2019; Way, 2019</w:t>
      </w:r>
      <w:del w:id="425" w:author="Teixeira, Kristina A." w:date="2022-03-20T15:26:00Z">
        <w:r w:rsidDel="008C3FD6">
          <w:delText xml:space="preserve">; Bennett </w:delText>
        </w:r>
        <w:r w:rsidDel="008C3FD6">
          <w:rPr>
            <w:i/>
            <w:iCs/>
          </w:rPr>
          <w:delText>et al.</w:delText>
        </w:r>
        <w:r w:rsidDel="008C3FD6">
          <w:delText>, 2021</w:delText>
        </w:r>
      </w:del>
      <w:r>
        <w:t>).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7BBD6817" w14:textId="77777777" w:rsidR="00775850" w:rsidRDefault="00A65ACE">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w:t>
      </w:r>
      <w:proofErr w:type="spellStart"/>
      <w:r>
        <w:t>Niinemets</w:t>
      </w:r>
      <w:proofErr w:type="spellEnd"/>
      <w:r>
        <w:t>, 2010).</w:t>
      </w:r>
      <w:commentRangeEnd w:id="424"/>
      <w:r w:rsidR="008C3FD6">
        <w:rPr>
          <w:rStyle w:val="CommentReference"/>
        </w:rPr>
        <w:commentReference w:id="424"/>
      </w:r>
    </w:p>
    <w:p w14:paraId="2C4F42CD" w14:textId="4B3059FA" w:rsidR="00775850" w:rsidDel="00F15031" w:rsidRDefault="00A65ACE">
      <w:pPr>
        <w:pStyle w:val="BodyText"/>
        <w:rPr>
          <w:del w:id="426" w:author="Teixeira, Kristina A." w:date="2022-03-20T15:28:00Z"/>
        </w:rPr>
      </w:pPr>
      <w:commentRangeStart w:id="427"/>
      <w:del w:id="428" w:author="Teixeira, Kristina A." w:date="2022-03-20T15:28:00Z">
        <w:r w:rsidDel="00F15031">
          <w:lastRenderedPageBreak/>
          <w:delText>Thus, in synthesis, warming temperatures will affect trees across the vertical gradient, but the stress will be of a different nature at different heights. We expect that the</w:delText>
        </w:r>
        <w:r w:rsidDel="00F15031">
          <w:delText xml:space="preserve"> tallest trees will be increasingly prone to hydraulic failure and damaging or lethal </w:delText>
        </w:r>
      </w:del>
      <m:oMath>
        <m:sSub>
          <m:sSubPr>
            <m:ctrlPr>
              <w:del w:id="429" w:author="Teixeira, Kristina A." w:date="2022-03-20T15:28:00Z">
                <w:rPr>
                  <w:rFonts w:ascii="Cambria Math" w:hAnsi="Cambria Math"/>
                </w:rPr>
              </w:del>
            </m:ctrlPr>
          </m:sSubPr>
          <m:e>
            <m:r>
              <w:del w:id="430" w:author="Teixeira, Kristina A." w:date="2022-03-20T15:28:00Z">
                <w:rPr>
                  <w:rFonts w:ascii="Cambria Math" w:hAnsi="Cambria Math"/>
                </w:rPr>
                <m:t>T</m:t>
              </w:del>
            </m:r>
          </m:e>
          <m:sub>
            <m:r>
              <w:del w:id="431" w:author="Teixeira, Kristina A." w:date="2022-03-20T15:28:00Z">
                <w:rPr>
                  <w:rFonts w:ascii="Cambria Math" w:hAnsi="Cambria Math"/>
                </w:rPr>
                <m:t>leaf</m:t>
              </w:del>
            </m:r>
          </m:sub>
        </m:sSub>
      </m:oMath>
      <w:del w:id="432" w:author="Teixeira, Kristina A." w:date="2022-03-20T15:28:00Z">
        <w:r w:rsidDel="00F15031">
          <w:delText>’s, while much larger uncertainty remains surrounding the resoponses of understory trees. Both groups – but probably disproportionately the canopy trees – are l</w:delText>
        </w:r>
        <w:r w:rsidDel="00F15031">
          <w:delText>ikely to experience increasing mortality, with the modes of mortality mirroring the current tendency for canopy trees to be more prone to climate-related disturbances including drought while understory trees are more prone to competition and carbon starvat</w:delText>
        </w:r>
        <w:r w:rsidDel="00F15031">
          <w:delText>ion (Gora &amp; Esquivel-Muelbert, 2021). When the canopy trees die, this will open canopy gaps, as discussed in the following section.</w:delText>
        </w:r>
      </w:del>
    </w:p>
    <w:p w14:paraId="77C28378" w14:textId="77777777" w:rsidR="00775850" w:rsidRDefault="00A65ACE">
      <w:pPr>
        <w:pStyle w:val="Heading3"/>
      </w:pPr>
      <w:bookmarkStart w:id="433" w:name="canopy-disturbance"/>
      <w:bookmarkEnd w:id="410"/>
      <w:r>
        <w:t>Canopy disturbance</w:t>
      </w:r>
      <w:commentRangeEnd w:id="427"/>
      <w:r w:rsidR="00F15031">
        <w:rPr>
          <w:rStyle w:val="CommentReference"/>
          <w:rFonts w:asciiTheme="minorHAnsi" w:eastAsiaTheme="minorHAnsi" w:hAnsiTheme="minorHAnsi" w:cstheme="minorBidi"/>
          <w:b w:val="0"/>
          <w:bCs w:val="0"/>
          <w:color w:val="auto"/>
        </w:rPr>
        <w:commentReference w:id="427"/>
      </w:r>
    </w:p>
    <w:p w14:paraId="7C3A79FE" w14:textId="77777777" w:rsidR="00775850" w:rsidRDefault="00A65ACE">
      <w:pPr>
        <w:pStyle w:val="FirstParagraph"/>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ied by warming temperatures, such that climate change is pushing some of the world’s forests into alternative stable states wherein forest can persist as long as the canopy remains largely intact, but may have reduced probability of recovering and 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6A66F896" w14:textId="77777777" w:rsidR="00775850" w:rsidRDefault="00A65ACE">
      <w:pPr>
        <w:pStyle w:val="BodyText"/>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0B5B8151" w14:textId="77777777" w:rsidR="00775850" w:rsidRDefault="00A65ACE">
      <w:pPr>
        <w:pStyle w:val="Heading2"/>
      </w:pPr>
      <w:bookmarkStart w:id="434" w:name="scaling-across-space-and-time"/>
      <w:bookmarkEnd w:id="409"/>
      <w:bookmarkEnd w:id="433"/>
      <w:r>
        <w:t>Scaling across space and time</w:t>
      </w:r>
    </w:p>
    <w:p w14:paraId="507CA657" w14:textId="77777777" w:rsidR="00775850" w:rsidRDefault="00A65ACE">
      <w:pPr>
        <w:pStyle w:val="FirstParagraph"/>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59062DFF" w14:textId="77777777" w:rsidR="00775850" w:rsidRDefault="00A65ACE">
      <w:pPr>
        <w:pStyle w:val="Heading3"/>
      </w:pPr>
      <w:bookmarkStart w:id="435" w:name="X68d2420bbac0f497c7bc5bf40a0c8098f6400b1"/>
      <w:r>
        <w:lastRenderedPageBreak/>
        <w:t>Representing Vertical</w:t>
      </w:r>
      <w:r>
        <w:t xml:space="preserve"> Gradients in Models</w:t>
      </w:r>
    </w:p>
    <w:p w14:paraId="5D1F7A09" w14:textId="77777777" w:rsidR="00775850" w:rsidRPr="00F15031" w:rsidRDefault="00A65ACE">
      <w:pPr>
        <w:pStyle w:val="FirstParagraph"/>
        <w:rPr>
          <w:highlight w:val="magenta"/>
          <w:rPrChange w:id="436" w:author="Teixeira, Kristina A." w:date="2022-03-20T15:32:00Z">
            <w:rPr/>
          </w:rPrChange>
        </w:rPr>
      </w:pPr>
      <w:commentRangeStart w:id="437"/>
      <w:r w:rsidRPr="00991FB9">
        <w:t xml:space="preserve">Future </w:t>
      </w:r>
      <w:commentRangeEnd w:id="437"/>
      <w:r w:rsidR="00F15031" w:rsidRPr="00991FB9">
        <w:rPr>
          <w:rStyle w:val="CommentReference"/>
        </w:rPr>
        <w:commentReference w:id="437"/>
      </w:r>
      <w:r w:rsidRPr="00991FB9">
        <w:t xml:space="preserve">forest dynamics remain one of the largest sources of uncertainty in Earth system model projections of the future of global carbon cycling and climate change (Friedlingstein </w:t>
      </w:r>
      <w:r w:rsidRPr="00991FB9">
        <w:rPr>
          <w:i/>
          <w:iCs/>
        </w:rPr>
        <w:t>et al.</w:t>
      </w:r>
      <w:r w:rsidRPr="00991FB9">
        <w:t xml:space="preserve">, 2006; Arora </w:t>
      </w:r>
      <w:r w:rsidRPr="00991FB9">
        <w:rPr>
          <w:i/>
          <w:iCs/>
        </w:rPr>
        <w:t>et al.</w:t>
      </w:r>
      <w:r w:rsidRPr="00991FB9">
        <w:t>, 2020). Dynamic global veget</w:t>
      </w:r>
      <w:r w:rsidRPr="00991FB9">
        <w:t xml:space="preserve">ation models (DGVMs), which comprise the land surface models in Earth system models, are used to predict the global distribution of vegetation types and biosphere-atmosphere feedbacks (Foley </w:t>
      </w:r>
      <w:r w:rsidRPr="00991FB9">
        <w:rPr>
          <w:i/>
          <w:iCs/>
        </w:rPr>
        <w:t>et al.</w:t>
      </w:r>
      <w:r w:rsidRPr="00991FB9">
        <w:t xml:space="preserve">, 1996; Sitch </w:t>
      </w:r>
      <w:r w:rsidRPr="00991FB9">
        <w:rPr>
          <w:i/>
          <w:iCs/>
        </w:rPr>
        <w:t>et al.</w:t>
      </w:r>
      <w:r w:rsidRPr="00991FB9">
        <w:t xml:space="preserve">, 2003; Woodward &amp; Lomas, 2004). </w:t>
      </w:r>
      <w:r w:rsidRPr="00F15031">
        <w:rPr>
          <w:highlight w:val="magenta"/>
          <w:rPrChange w:id="438" w:author="Teixeira, Kristina A." w:date="2022-03-20T15:32:00Z">
            <w:rPr/>
          </w:rPrChange>
        </w:rPr>
        <w:t xml:space="preserve">DGVMs </w:t>
      </w:r>
      <w:r w:rsidRPr="00F15031">
        <w:rPr>
          <w:highlight w:val="magenta"/>
          <w:rPrChange w:id="439" w:author="Teixeira, Kristina A." w:date="2022-03-20T15:32:00Z">
            <w:rPr/>
          </w:rPrChange>
        </w:rPr>
        <w:t xml:space="preserve">operate at a range of scales and vary in complexity, from detailed individual-based models (i.e., forest gap models), which represent vegetation at the level of individual plants, capturing spatial variability in the light environment and microclimates at </w:t>
      </w:r>
      <w:r w:rsidRPr="00F15031">
        <w:rPr>
          <w:highlight w:val="magenta"/>
          <w:rPrChange w:id="440" w:author="Teixeira, Kristina A." w:date="2022-03-20T15:32:00Z">
            <w:rPr/>
          </w:rPrChange>
        </w:rPr>
        <w:t xml:space="preserve">high vertical and horizontal spatial resolution (Shugart </w:t>
      </w:r>
      <w:r w:rsidRPr="00F15031">
        <w:rPr>
          <w:i/>
          <w:iCs/>
          <w:highlight w:val="magenta"/>
          <w:rPrChange w:id="441" w:author="Teixeira, Kristina A." w:date="2022-03-20T15:32:00Z">
            <w:rPr>
              <w:i/>
              <w:iCs/>
            </w:rPr>
          </w:rPrChange>
        </w:rPr>
        <w:t>et al.</w:t>
      </w:r>
      <w:r w:rsidRPr="00F15031">
        <w:rPr>
          <w:highlight w:val="magenta"/>
          <w:rPrChange w:id="442" w:author="Teixeira, Kristina A." w:date="2022-03-20T15:32:00Z">
            <w:rPr/>
          </w:rPrChange>
        </w:rPr>
        <w:t>, 2018), to big-leaf models that reduce 3D vegetation structure across the entire biosphere into a single vegetation layer, implicitly capturing vertical profiles in light, photosynthetic capac</w:t>
      </w:r>
      <w:r w:rsidRPr="00F15031">
        <w:rPr>
          <w:highlight w:val="magenta"/>
          <w:rPrChange w:id="443" w:author="Teixeira, Kristina A." w:date="2022-03-20T15:32:00Z">
            <w:rPr/>
          </w:rPrChange>
        </w:rPr>
        <w:t xml:space="preserve">ity and other features by assuming those profiles are exponential and thus can be integrated analytically (Bonan </w:t>
      </w:r>
      <w:r w:rsidRPr="00F15031">
        <w:rPr>
          <w:i/>
          <w:iCs/>
          <w:highlight w:val="magenta"/>
          <w:rPrChange w:id="444" w:author="Teixeira, Kristina A." w:date="2022-03-20T15:32:00Z">
            <w:rPr>
              <w:i/>
              <w:iCs/>
            </w:rPr>
          </w:rPrChange>
        </w:rPr>
        <w:t>et al.</w:t>
      </w:r>
      <w:r w:rsidRPr="00F15031">
        <w:rPr>
          <w:highlight w:val="magenta"/>
          <w:rPrChange w:id="445" w:author="Teixeira, Kristina A." w:date="2022-03-20T15:32:00Z">
            <w:rPr/>
          </w:rPrChange>
        </w:rPr>
        <w:t xml:space="preserve">, 2003; Krinner </w:t>
      </w:r>
      <w:r w:rsidRPr="00F15031">
        <w:rPr>
          <w:i/>
          <w:iCs/>
          <w:highlight w:val="magenta"/>
          <w:rPrChange w:id="446" w:author="Teixeira, Kristina A." w:date="2022-03-20T15:32:00Z">
            <w:rPr>
              <w:i/>
              <w:iCs/>
            </w:rPr>
          </w:rPrChange>
        </w:rPr>
        <w:t>et al.</w:t>
      </w:r>
      <w:r w:rsidRPr="00F15031">
        <w:rPr>
          <w:highlight w:val="magenta"/>
          <w:rPrChange w:id="447" w:author="Teixeira, Kristina A." w:date="2022-03-20T15:32:00Z">
            <w:rPr/>
          </w:rPrChange>
        </w:rPr>
        <w:t>, 2005). This simplification is computationally more efficient, although it does not always capture observed vertic</w:t>
      </w:r>
      <w:r w:rsidRPr="00F15031">
        <w:rPr>
          <w:highlight w:val="magenta"/>
          <w:rPrChange w:id="448" w:author="Teixeira, Kristina A." w:date="2022-03-20T15:32:00Z">
            <w:rPr/>
          </w:rPrChange>
        </w:rPr>
        <w:t>al profiles (sections 1-4; for example, vertical shifts in the balance between stomatal conductance and photosynthetic capacity, see sections 4.1-4.2) and comes at a cost of a lack of representation of important demographic processes and vertical light com</w:t>
      </w:r>
      <w:r w:rsidRPr="00F15031">
        <w:rPr>
          <w:highlight w:val="magenta"/>
          <w:rPrChange w:id="449" w:author="Teixeira, Kristina A." w:date="2022-03-20T15:32:00Z">
            <w:rPr/>
          </w:rPrChange>
        </w:rPr>
        <w:t xml:space="preserve">petition (Hurtt </w:t>
      </w:r>
      <w:r w:rsidRPr="00F15031">
        <w:rPr>
          <w:i/>
          <w:iCs/>
          <w:highlight w:val="magenta"/>
          <w:rPrChange w:id="450" w:author="Teixeira, Kristina A." w:date="2022-03-20T15:32:00Z">
            <w:rPr>
              <w:i/>
              <w:iCs/>
            </w:rPr>
          </w:rPrChange>
        </w:rPr>
        <w:t>et al.</w:t>
      </w:r>
      <w:r w:rsidRPr="00F15031">
        <w:rPr>
          <w:highlight w:val="magenta"/>
          <w:rPrChange w:id="451" w:author="Teixeira, Kristina A." w:date="2022-03-20T15:32:00Z">
            <w:rPr/>
          </w:rPrChange>
        </w:rPr>
        <w:t xml:space="preserve">, 1998; Smith </w:t>
      </w:r>
      <w:r w:rsidRPr="00F15031">
        <w:rPr>
          <w:i/>
          <w:iCs/>
          <w:highlight w:val="magenta"/>
          <w:rPrChange w:id="452" w:author="Teixeira, Kristina A." w:date="2022-03-20T15:32:00Z">
            <w:rPr>
              <w:i/>
              <w:iCs/>
            </w:rPr>
          </w:rPrChange>
        </w:rPr>
        <w:t>et al.</w:t>
      </w:r>
      <w:r w:rsidRPr="00F15031">
        <w:rPr>
          <w:highlight w:val="magenta"/>
          <w:rPrChange w:id="453" w:author="Teixeira, Kristina A." w:date="2022-03-20T15:32:00Z">
            <w:rPr/>
          </w:rPrChange>
        </w:rPr>
        <w:t xml:space="preserve">, 2001; Krinner </w:t>
      </w:r>
      <w:r w:rsidRPr="00F15031">
        <w:rPr>
          <w:i/>
          <w:iCs/>
          <w:highlight w:val="magenta"/>
          <w:rPrChange w:id="454" w:author="Teixeira, Kristina A." w:date="2022-03-20T15:32:00Z">
            <w:rPr>
              <w:i/>
              <w:iCs/>
            </w:rPr>
          </w:rPrChange>
        </w:rPr>
        <w:t>et al.</w:t>
      </w:r>
      <w:r w:rsidRPr="00F15031">
        <w:rPr>
          <w:highlight w:val="magenta"/>
          <w:rPrChange w:id="455" w:author="Teixeira, Kristina A." w:date="2022-03-20T15:32:00Z">
            <w:rPr/>
          </w:rPrChange>
        </w:rPr>
        <w:t>, 2005). The computational middle-ground to representing vertical structure in DVGMs lies in cohort-based models, which represent vegetation as cohorts of individual plants, grouped together b</w:t>
      </w:r>
      <w:r w:rsidRPr="00F15031">
        <w:rPr>
          <w:highlight w:val="magenta"/>
          <w:rPrChange w:id="456" w:author="Teixeira, Kristina A." w:date="2022-03-20T15:32:00Z">
            <w:rPr/>
          </w:rPrChange>
        </w:rPr>
        <w:t xml:space="preserve">ased on properties including size, age, and functional type (Fisher </w:t>
      </w:r>
      <w:r w:rsidRPr="00F15031">
        <w:rPr>
          <w:i/>
          <w:iCs/>
          <w:highlight w:val="magenta"/>
          <w:rPrChange w:id="457" w:author="Teixeira, Kristina A." w:date="2022-03-20T15:32:00Z">
            <w:rPr>
              <w:i/>
              <w:iCs/>
            </w:rPr>
          </w:rPrChange>
        </w:rPr>
        <w:t>et al.</w:t>
      </w:r>
      <w:r w:rsidRPr="00F15031">
        <w:rPr>
          <w:highlight w:val="magenta"/>
          <w:rPrChange w:id="458" w:author="Teixeira, Kristina A." w:date="2022-03-20T15:32:00Z">
            <w:rPr/>
          </w:rPrChange>
        </w:rPr>
        <w:t>, 2018). These sit between the oversimplified vegetation dynamics in big-leaf models, which do not represent any vertical stratification, and individual-based models, whose computati</w:t>
      </w:r>
      <w:r w:rsidRPr="00F15031">
        <w:rPr>
          <w:highlight w:val="magenta"/>
          <w:rPrChange w:id="459" w:author="Teixeira, Kristina A." w:date="2022-03-20T15:32:00Z">
            <w:rPr/>
          </w:rPrChange>
        </w:rPr>
        <w:t>onal expense prevents them from being integrated into Earth system models.</w:t>
      </w:r>
    </w:p>
    <w:p w14:paraId="1B99826A" w14:textId="77777777" w:rsidR="00775850" w:rsidRDefault="00A65ACE">
      <w:pPr>
        <w:pStyle w:val="BodyText"/>
      </w:pPr>
      <w:r w:rsidRPr="00F15031">
        <w:rPr>
          <w:highlight w:val="magenta"/>
          <w:rPrChange w:id="460" w:author="Teixeira, Kristina A." w:date="2022-03-20T15:32:00Z">
            <w:rPr/>
          </w:rPrChange>
        </w:rPr>
        <w:t>Owing to differences in the representation of forest vertical strata, DVGMs vary in their capacity to incorporate vertical variation in leaf traits and physiological processes. In g</w:t>
      </w:r>
      <w:r w:rsidRPr="00F15031">
        <w:rPr>
          <w:highlight w:val="magenta"/>
          <w:rPrChange w:id="461" w:author="Teixeira, Kristina A." w:date="2022-03-20T15:32:00Z">
            <w:rPr/>
          </w:rPrChange>
        </w:rPr>
        <w:t>eneral, however, this variation is accounted for via light competition. Models partition incoming radiation and radiation within the forest vertical profile (i.e., direct vs. diffuse light) using radiative transfer models or a system of two coupled ordinar</w:t>
      </w:r>
      <w:r w:rsidRPr="00F15031">
        <w:rPr>
          <w:highlight w:val="magenta"/>
          <w:rPrChange w:id="462" w:author="Teixeira, Kristina A." w:date="2022-03-20T15:32:00Z">
            <w:rPr/>
          </w:rPrChange>
        </w:rPr>
        <w:t xml:space="preserve">y differential equations, referred to as a two-stream approximation (Sellers, 1985; Fisher </w:t>
      </w:r>
      <w:r w:rsidRPr="00F15031">
        <w:rPr>
          <w:i/>
          <w:iCs/>
          <w:highlight w:val="magenta"/>
          <w:rPrChange w:id="463" w:author="Teixeira, Kristina A." w:date="2022-03-20T15:32:00Z">
            <w:rPr>
              <w:i/>
              <w:iCs/>
            </w:rPr>
          </w:rPrChange>
        </w:rPr>
        <w:t>et al.</w:t>
      </w:r>
      <w:r w:rsidRPr="00F15031">
        <w:rPr>
          <w:highlight w:val="magenta"/>
          <w:rPrChange w:id="464" w:author="Teixeira, Kristina A." w:date="2022-03-20T15:32:00Z">
            <w:rPr/>
          </w:rPrChange>
        </w:rPr>
        <w:t>, 2018). Using the latter method, single canopy layers are divided into sun and shade fractions (e.g., in the Community Land Model, CLM model), while models wi</w:t>
      </w:r>
      <w:r w:rsidRPr="00F15031">
        <w:rPr>
          <w:highlight w:val="magenta"/>
          <w:rPrChange w:id="465" w:author="Teixeira, Kristina A." w:date="2022-03-20T15:32:00Z">
            <w:rPr/>
          </w:rPrChange>
        </w:rPr>
        <w:t xml:space="preserve">th multiple vegetative layers can analytically solve the two-stream approximation for each layer. Thus, even in single-layer models, key physiological parameters like </w:t>
      </w:r>
      <m:oMath>
        <m:sSub>
          <m:sSubPr>
            <m:ctrlPr>
              <w:rPr>
                <w:rFonts w:ascii="Cambria Math" w:hAnsi="Cambria Math"/>
                <w:highlight w:val="magenta"/>
                <w:rPrChange w:id="466" w:author="Teixeira, Kristina A." w:date="2022-03-20T15:32:00Z">
                  <w:rPr>
                    <w:rFonts w:ascii="Cambria Math" w:hAnsi="Cambria Math"/>
                  </w:rPr>
                </w:rPrChange>
              </w:rPr>
            </m:ctrlPr>
          </m:sSubPr>
          <m:e>
            <m:r>
              <w:rPr>
                <w:rFonts w:ascii="Cambria Math" w:hAnsi="Cambria Math"/>
                <w:highlight w:val="magenta"/>
                <w:rPrChange w:id="467" w:author="Teixeira, Kristina A." w:date="2022-03-20T15:32:00Z">
                  <w:rPr>
                    <w:rFonts w:ascii="Cambria Math" w:hAnsi="Cambria Math"/>
                  </w:rPr>
                </w:rPrChange>
              </w:rPr>
              <m:t>V</m:t>
            </m:r>
          </m:e>
          <m:sub>
            <m:r>
              <w:rPr>
                <w:rFonts w:ascii="Cambria Math" w:hAnsi="Cambria Math"/>
                <w:highlight w:val="magenta"/>
                <w:rPrChange w:id="468" w:author="Teixeira, Kristina A." w:date="2022-03-20T15:32:00Z">
                  <w:rPr>
                    <w:rFonts w:ascii="Cambria Math" w:hAnsi="Cambria Math"/>
                  </w:rPr>
                </w:rPrChange>
              </w:rPr>
              <m:t>cmax</m:t>
            </m:r>
          </m:sub>
        </m:sSub>
      </m:oMath>
      <w:r w:rsidRPr="00F15031">
        <w:rPr>
          <w:highlight w:val="magenta"/>
          <w:rPrChange w:id="469" w:author="Teixeira, Kristina A." w:date="2022-03-20T15:32:00Z">
            <w:rPr/>
          </w:rPrChange>
        </w:rPr>
        <w:t xml:space="preserve"> and </w:t>
      </w:r>
      <m:oMath>
        <m:sSub>
          <m:sSubPr>
            <m:ctrlPr>
              <w:rPr>
                <w:rFonts w:ascii="Cambria Math" w:hAnsi="Cambria Math"/>
                <w:highlight w:val="magenta"/>
                <w:rPrChange w:id="470" w:author="Teixeira, Kristina A." w:date="2022-03-20T15:32:00Z">
                  <w:rPr>
                    <w:rFonts w:ascii="Cambria Math" w:hAnsi="Cambria Math"/>
                  </w:rPr>
                </w:rPrChange>
              </w:rPr>
            </m:ctrlPr>
          </m:sSubPr>
          <m:e>
            <m:r>
              <w:rPr>
                <w:rFonts w:ascii="Cambria Math" w:hAnsi="Cambria Math"/>
                <w:highlight w:val="magenta"/>
                <w:rPrChange w:id="471" w:author="Teixeira, Kristina A." w:date="2022-03-20T15:32:00Z">
                  <w:rPr>
                    <w:rFonts w:ascii="Cambria Math" w:hAnsi="Cambria Math"/>
                  </w:rPr>
                </w:rPrChange>
              </w:rPr>
              <m:t>J</m:t>
            </m:r>
          </m:e>
          <m:sub>
            <m:r>
              <w:rPr>
                <w:rFonts w:ascii="Cambria Math" w:hAnsi="Cambria Math"/>
                <w:highlight w:val="magenta"/>
                <w:rPrChange w:id="472" w:author="Teixeira, Kristina A." w:date="2022-03-20T15:32:00Z">
                  <w:rPr>
                    <w:rFonts w:ascii="Cambria Math" w:hAnsi="Cambria Math"/>
                  </w:rPr>
                </w:rPrChange>
              </w:rPr>
              <m:t>max</m:t>
            </m:r>
          </m:sub>
        </m:sSub>
      </m:oMath>
      <w:r w:rsidRPr="00F15031">
        <w:rPr>
          <w:highlight w:val="magenta"/>
          <w:rPrChange w:id="473" w:author="Teixeira, Kristina A." w:date="2022-03-20T15:32:00Z">
            <w:rPr/>
          </w:rPrChange>
        </w:rPr>
        <w:t xml:space="preserve"> vary, decreasing with increasing LAI, or lower light conditions (</w:t>
      </w:r>
      <w:r w:rsidRPr="00F15031">
        <w:rPr>
          <w:highlight w:val="magenta"/>
          <w:rPrChange w:id="474" w:author="Teixeira, Kristina A." w:date="2022-03-20T15:32:00Z">
            <w:rPr/>
          </w:rPrChange>
        </w:rPr>
        <w:t xml:space="preserve">Table 2, e.g., Krinner </w:t>
      </w:r>
      <w:r w:rsidRPr="00F15031">
        <w:rPr>
          <w:i/>
          <w:iCs/>
          <w:highlight w:val="magenta"/>
          <w:rPrChange w:id="475" w:author="Teixeira, Kristina A." w:date="2022-03-20T15:32:00Z">
            <w:rPr>
              <w:i/>
              <w:iCs/>
            </w:rPr>
          </w:rPrChange>
        </w:rPr>
        <w:t>et al.</w:t>
      </w:r>
      <w:r w:rsidRPr="00F15031">
        <w:rPr>
          <w:highlight w:val="magenta"/>
          <w:rPrChange w:id="476" w:author="Teixeira, Kristina A." w:date="2022-03-20T15:32:00Z">
            <w:rPr/>
          </w:rPrChange>
        </w:rPr>
        <w:t>, 2005). In recent years, there has been a growing effort to incorporate vertical variation more directly in models, specifically as it pertains to leaf water potential and light absorption by leaves, along with a general incre</w:t>
      </w:r>
      <w:r w:rsidRPr="00F15031">
        <w:rPr>
          <w:highlight w:val="magenta"/>
          <w:rPrChange w:id="477" w:author="Teixeira, Kristina A." w:date="2022-03-20T15:32:00Z">
            <w:rPr/>
          </w:rPrChange>
        </w:rPr>
        <w:t xml:space="preserve">asing interest in making direct comparison between models and field measurements (Fisher &amp; Koven, 2020). Several recent model developments are at the cutting edge of representing vertical variation. Model developments by Chen </w:t>
      </w:r>
      <w:r w:rsidRPr="00F15031">
        <w:rPr>
          <w:i/>
          <w:iCs/>
          <w:highlight w:val="magenta"/>
          <w:rPrChange w:id="478" w:author="Teixeira, Kristina A." w:date="2022-03-20T15:32:00Z">
            <w:rPr>
              <w:i/>
              <w:iCs/>
            </w:rPr>
          </w:rPrChange>
        </w:rPr>
        <w:t>et al.</w:t>
      </w:r>
      <w:r w:rsidRPr="00F15031">
        <w:rPr>
          <w:highlight w:val="magenta"/>
          <w:rPrChange w:id="479" w:author="Teixeira, Kristina A." w:date="2022-03-20T15:32:00Z">
            <w:rPr/>
          </w:rPrChange>
        </w:rPr>
        <w:t xml:space="preserve"> (2019), Bonan </w:t>
      </w:r>
      <w:r w:rsidRPr="00F15031">
        <w:rPr>
          <w:i/>
          <w:iCs/>
          <w:highlight w:val="magenta"/>
          <w:rPrChange w:id="480" w:author="Teixeira, Kristina A." w:date="2022-03-20T15:32:00Z">
            <w:rPr>
              <w:i/>
              <w:iCs/>
            </w:rPr>
          </w:rPrChange>
        </w:rPr>
        <w:t>et al.</w:t>
      </w:r>
      <w:r w:rsidRPr="00F15031">
        <w:rPr>
          <w:highlight w:val="magenta"/>
          <w:rPrChange w:id="481" w:author="Teixeira, Kristina A." w:date="2022-03-20T15:32:00Z">
            <w:rPr/>
          </w:rPrChange>
        </w:rPr>
        <w:t xml:space="preserve"> (2</w:t>
      </w:r>
      <w:r w:rsidRPr="00F15031">
        <w:rPr>
          <w:highlight w:val="magenta"/>
          <w:rPrChange w:id="482" w:author="Teixeira, Kristina A." w:date="2022-03-20T15:32:00Z">
            <w:rPr/>
          </w:rPrChange>
        </w:rPr>
        <w:t xml:space="preserve">018), and Longo </w:t>
      </w:r>
      <w:r w:rsidRPr="00F15031">
        <w:rPr>
          <w:i/>
          <w:iCs/>
          <w:highlight w:val="magenta"/>
          <w:rPrChange w:id="483" w:author="Teixeira, Kristina A." w:date="2022-03-20T15:32:00Z">
            <w:rPr>
              <w:i/>
              <w:iCs/>
            </w:rPr>
          </w:rPrChange>
        </w:rPr>
        <w:t>et al.</w:t>
      </w:r>
      <w:r w:rsidRPr="00F15031">
        <w:rPr>
          <w:highlight w:val="magenta"/>
          <w:rPrChange w:id="484" w:author="Teixeira, Kristina A." w:date="2022-03-20T15:32:00Z">
            <w:rPr/>
          </w:rPrChange>
        </w:rPr>
        <w:t xml:space="preserve"> (2019) implement vertical gradients of irradiance, water content, leaf temperature, and the feedback between the evaporation of water into the vegetated air space and the humidity of the airspace, modulated by turbulence </w:t>
      </w:r>
      <w:r w:rsidRPr="00F15031">
        <w:rPr>
          <w:highlight w:val="magenta"/>
          <w:rPrChange w:id="485" w:author="Teixeira, Kristina A." w:date="2022-03-20T15:32:00Z">
            <w:rPr/>
          </w:rPrChange>
        </w:rPr>
        <w:lastRenderedPageBreak/>
        <w:t>processes wi</w:t>
      </w:r>
      <w:r w:rsidRPr="00F15031">
        <w:rPr>
          <w:highlight w:val="magenta"/>
          <w:rPrChange w:id="486" w:author="Teixeira, Kristina A." w:date="2022-03-20T15:32:00Z">
            <w:rPr/>
          </w:rPrChange>
        </w:rPr>
        <w:t>thin the forest and a roughness layer that extends to roughly twice the height of the canopy (Fisher &amp; Koven, 2020).</w:t>
      </w:r>
    </w:p>
    <w:p w14:paraId="6B2CD97F" w14:textId="6D761A69" w:rsidR="00775850" w:rsidRDefault="00A65ACE">
      <w:pPr>
        <w:pStyle w:val="BodyText"/>
      </w:pPr>
      <w:commentRangeStart w:id="487"/>
      <w:r>
        <w:t>The findings of this review reinforce the notion that representing vertical structuring is essential to capturing forest dynamics under glo</w:t>
      </w:r>
      <w:r>
        <w:t>bal change</w:t>
      </w:r>
      <w:ins w:id="488" w:author="Teixeira, Kristina A." w:date="2022-03-20T15:32:00Z">
        <w:r w:rsidR="00F15031">
          <w:t xml:space="preserve"> (Note S#</w:t>
        </w:r>
      </w:ins>
      <w:ins w:id="489" w:author="Teixeira, Kristina A." w:date="2022-03-20T15:33:00Z">
        <w:r w:rsidR="00991FB9">
          <w:t>; a few refs</w:t>
        </w:r>
      </w:ins>
      <w:ins w:id="490" w:author="Teixeira, Kristina A." w:date="2022-03-20T15:32:00Z">
        <w:r w:rsidR="00F15031">
          <w:t>)</w:t>
        </w:r>
      </w:ins>
      <w:r>
        <w:t>.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w:t>
      </w:r>
      <w:r>
        <w:t>s, it is absolutely essential that models separately represent these strata. However, doing so will require improved understanding of the mechanisms controlling vertical gradients.</w:t>
      </w:r>
    </w:p>
    <w:p w14:paraId="32A0D7CC" w14:textId="77777777" w:rsidR="00775850" w:rsidRDefault="00A65ACE">
      <w:pPr>
        <w:pStyle w:val="BodyText"/>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F836DEC" w14:textId="77777777" w:rsidR="00775850" w:rsidRDefault="00A65ACE">
      <w:pPr>
        <w:pStyle w:val="BodyText"/>
      </w:pPr>
      <w:r>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commentRangeEnd w:id="487"/>
      <w:r w:rsidR="00991FB9">
        <w:rPr>
          <w:rStyle w:val="CommentReference"/>
        </w:rPr>
        <w:commentReference w:id="487"/>
      </w:r>
    </w:p>
    <w:p w14:paraId="501CD525" w14:textId="77777777" w:rsidR="00775850" w:rsidRDefault="00A65ACE">
      <w:pPr>
        <w:pStyle w:val="Heading3"/>
      </w:pPr>
      <w:bookmarkStart w:id="491" w:name="scaling-in-situ-data-with-remote-sensing"/>
      <w:bookmarkEnd w:id="435"/>
      <w:r>
        <w:t>Scaling in situ data with remote sensing</w:t>
      </w:r>
    </w:p>
    <w:p w14:paraId="7D29C12F" w14:textId="6AD597BA" w:rsidR="00775850" w:rsidRDefault="00A65ACE">
      <w:pPr>
        <w:pStyle w:val="FirstParagraph"/>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w:t>
      </w:r>
      <w:r>
        <w:t xml:space="preserve">. Airborne and spaceborne lidar, as well as terrestrial laser scanning data, yield detailed 3D reconstructions of whole tree and forest structure. These data can be leveraged in combination with thermal remote sensing data from the </w:t>
      </w:r>
      <w:r>
        <w:lastRenderedPageBreak/>
        <w:t>spaceborne ECOSTRESS sen</w:t>
      </w:r>
      <w:r>
        <w:t xml:space="preserve">sor (Hulley </w:t>
      </w:r>
      <w:r>
        <w:rPr>
          <w:i/>
          <w:iCs/>
        </w:rPr>
        <w:t>et al.</w:t>
      </w:r>
      <w:r>
        <w:t xml:space="preserve">, 2019; Fisher </w:t>
      </w:r>
      <w:r>
        <w:rPr>
          <w:i/>
          <w:iCs/>
        </w:rPr>
        <w:t>et al.</w:t>
      </w:r>
      <w:r>
        <w:t xml:space="preserve">, 2020) or drone- and tower-based </w:t>
      </w:r>
      <w:del w:id="492" w:author="Teixeira, Kristina A." w:date="2022-03-20T15:38:00Z">
        <w:r w:rsidDel="007D77CC">
          <w:delText>Forward Looking I</w:delText>
        </w:r>
      </w:del>
      <w:ins w:id="493" w:author="Teixeira, Kristina A." w:date="2022-03-20T15:38:00Z">
        <w:r w:rsidR="007D77CC">
          <w:t>i</w:t>
        </w:r>
      </w:ins>
      <w:r>
        <w:t>nfrared cameras.</w:t>
      </w:r>
    </w:p>
    <w:p w14:paraId="45E5129F" w14:textId="77777777" w:rsidR="00775850" w:rsidRDefault="00A65ACE">
      <w:pPr>
        <w:pStyle w:val="CaptionedFigure"/>
      </w:pPr>
      <w:r>
        <w:rPr>
          <w:noProof/>
        </w:rPr>
        <w:drawing>
          <wp:inline distT="0" distB="0" distL="0" distR="0" wp14:anchorId="086AFE06" wp14:editId="0B9FEB46">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51162"/>
                    </a:xfrm>
                    <a:prstGeom prst="rect">
                      <a:avLst/>
                    </a:prstGeom>
                    <a:noFill/>
                    <a:ln w="9525">
                      <a:noFill/>
                      <a:headEnd/>
                      <a:tailEnd/>
                    </a:ln>
                  </pic:spPr>
                </pic:pic>
              </a:graphicData>
            </a:graphic>
          </wp:inline>
        </w:drawing>
      </w:r>
    </w:p>
    <w:p w14:paraId="000842FE" w14:textId="77777777" w:rsidR="00775850" w:rsidRDefault="00A65ACE">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57FECCF5" w14:textId="01566D50" w:rsidR="00775850" w:rsidRDefault="00A65ACE">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2019b). Satellite and airborne thermal infrared 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w:t>
      </w:r>
      <w:del w:id="494" w:author="Teixeira, Kristina A." w:date="2022-03-20T15:39:00Z">
        <w:r w:rsidDel="007D77CC">
          <w:delText>Forward Looking I</w:delText>
        </w:r>
      </w:del>
      <w:ins w:id="495" w:author="Teixeira, Kristina A." w:date="2022-03-20T15:39:00Z">
        <w:r w:rsidR="007D77CC">
          <w:t>i</w:t>
        </w:r>
      </w:ins>
      <w:r>
        <w:t>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w:t>
      </w:r>
      <w:ins w:id="496" w:author="Teixeira, Kristina A." w:date="2022-03-20T15:40:00Z">
        <w:r w:rsidR="007D77CC">
          <w:t>s</w:t>
        </w:r>
      </w:ins>
      <w:r>
        <w:t xml:space="preserve"> of </w:t>
      </w:r>
      <w:del w:id="497" w:author="Teixeira, Kristina A." w:date="2022-03-20T15:40:00Z">
        <w:r w:rsidDel="007D77CC">
          <w:delText>the blue oa</w:delText>
        </w:r>
        <w:r w:rsidDel="007D77CC">
          <w:delText>k canopies</w:delText>
        </w:r>
      </w:del>
      <w:ins w:id="498" w:author="Teixeira, Kristina A." w:date="2022-03-20T15:40:00Z">
        <w:r w:rsidR="007D77CC">
          <w:t>tree crowns</w:t>
        </w:r>
      </w:ins>
      <w:r>
        <w:t xml:space="preserve"> – a finding that occurred in association with very high grass temperatures and consistent with the principles outlined in </w:t>
      </w:r>
      <w:del w:id="499" w:author="Teixeira, Kristina A." w:date="2022-03-20T15:40:00Z">
        <w:r w:rsidRPr="007D77CC" w:rsidDel="007D77CC">
          <w:rPr>
            <w:highlight w:val="yellow"/>
            <w:rPrChange w:id="500" w:author="Teixeira, Kristina A." w:date="2022-03-20T15:40:00Z">
              <w:rPr/>
            </w:rPrChange>
          </w:rPr>
          <w:delText>sections 1-2</w:delText>
        </w:r>
      </w:del>
      <w:ins w:id="501" w:author="Teixeira, Kristina A." w:date="2022-03-20T15:40:00Z">
        <w:r w:rsidR="007D77CC" w:rsidRPr="007D77CC">
          <w:rPr>
            <w:highlight w:val="yellow"/>
            <w:rPrChange w:id="502" w:author="Teixeira, Kristina A." w:date="2022-03-20T15:40:00Z">
              <w:rPr/>
            </w:rPrChange>
          </w:rPr>
          <w:t>note S1</w:t>
        </w:r>
      </w:ins>
      <w:r>
        <w:t xml:space="preserve">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6509C62B" w14:textId="77777777" w:rsidR="00775850" w:rsidRDefault="00A65ACE">
      <w:pPr>
        <w:pStyle w:val="Heading2"/>
      </w:pPr>
      <w:bookmarkStart w:id="503" w:name="iv.-conclusions"/>
      <w:bookmarkEnd w:id="434"/>
      <w:bookmarkEnd w:id="491"/>
      <w:r>
        <w:lastRenderedPageBreak/>
        <w:t>IV. Conclusions</w:t>
      </w:r>
    </w:p>
    <w:p w14:paraId="43044E11" w14:textId="77777777" w:rsidR="00775850" w:rsidRDefault="00A65ACE">
      <w:pPr>
        <w:pStyle w:val="FirstParagraph"/>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1733B1FA" w14:textId="77777777" w:rsidR="00775850" w:rsidRDefault="00A65ACE">
      <w:pPr>
        <w:pStyle w:val="BodyText"/>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uture forest dynamics. Integrating the patterns and mechanisms reviewed here, along with remote sensing data on forest structure and thermal environments, into cohort-based models that integrate with Earth system models will be critical to understanding an</w:t>
      </w:r>
      <w:r>
        <w:t>d forecasting forest-climate feedbacks in the coming decades.</w:t>
      </w:r>
    </w:p>
    <w:p w14:paraId="353F8875" w14:textId="77777777" w:rsidR="00775850" w:rsidRDefault="00A65ACE">
      <w:pPr>
        <w:pStyle w:val="Heading2"/>
      </w:pPr>
      <w:bookmarkStart w:id="504" w:name="acknowledgements"/>
      <w:bookmarkEnd w:id="503"/>
      <w:r>
        <w:t>Acknowledgements</w:t>
      </w:r>
    </w:p>
    <w:p w14:paraId="6162B2AA" w14:textId="77777777" w:rsidR="00775850" w:rsidRDefault="00A65ACE">
      <w:pPr>
        <w:pStyle w:val="FirstParagraph"/>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26D0C82" w14:textId="77777777" w:rsidR="00775850" w:rsidRDefault="00A65ACE">
      <w:pPr>
        <w:pStyle w:val="Heading2"/>
      </w:pPr>
      <w:bookmarkStart w:id="505" w:name="author-contributions"/>
      <w:bookmarkEnd w:id="504"/>
      <w:r>
        <w:t>Author Contributions</w:t>
      </w:r>
    </w:p>
    <w:p w14:paraId="4C85AE85" w14:textId="77777777" w:rsidR="00775850" w:rsidRDefault="00A65ACE">
      <w:pPr>
        <w:pStyle w:val="FirstParagraph"/>
      </w:pPr>
      <w:r>
        <w:t>NV and KAT planned and designed the research, with contributions from all authors. NV reviewed the literatu</w:t>
      </w:r>
      <w:r>
        <w:t>re. NV, IM, EMO and MNS contributed data and analyses. All authors contributed to writing and revising of the manuscript.</w:t>
      </w:r>
    </w:p>
    <w:p w14:paraId="3F84EF3F" w14:textId="77777777" w:rsidR="00775850" w:rsidRDefault="00A65ACE">
      <w:pPr>
        <w:pStyle w:val="Heading2"/>
      </w:pPr>
      <w:bookmarkStart w:id="506" w:name="data-availability"/>
      <w:bookmarkEnd w:id="505"/>
      <w:r>
        <w:t>Data Availability</w:t>
      </w:r>
    </w:p>
    <w:p w14:paraId="69DB0FF0" w14:textId="77777777" w:rsidR="00775850" w:rsidRDefault="00A65ACE">
      <w:pPr>
        <w:pStyle w:val="FirstParagraph"/>
      </w:pPr>
      <w:r>
        <w:t>No new data were created in this study. New analyses are based upon data available from the National Ecological Obse</w:t>
      </w:r>
      <w:r>
        <w:t xml:space="preserve">rvatory Network (NEON; </w:t>
      </w:r>
      <w:hyperlink r:id="rId24">
        <w:r>
          <w:rPr>
            <w:rStyle w:val="Hyperlink"/>
          </w:rPr>
          <w:t>https://www.neonscience.org/</w:t>
        </w:r>
      </w:hyperlink>
      <w:r>
        <w:t>). The R scripts used for new analyses are (</w:t>
      </w:r>
      <w:r>
        <w:rPr>
          <w:i/>
          <w:iCs/>
        </w:rPr>
        <w:t>will be</w:t>
      </w:r>
      <w:r>
        <w:t>) available via GitHub (</w:t>
      </w:r>
      <w:hyperlink r:id="rId25">
        <w:r>
          <w:rPr>
            <w:rStyle w:val="Hyperlink"/>
          </w:rPr>
          <w:t>https://g</w:t>
        </w:r>
        <w:r>
          <w:rPr>
            <w:rStyle w:val="Hyperlink"/>
          </w:rPr>
          <w:t>ithub.com/EcoClimLab/vertical-thermal-review</w:t>
        </w:r>
      </w:hyperlink>
      <w:r>
        <w:t>) and archived in Zenodo (DOI: [TBD]).</w:t>
      </w:r>
    </w:p>
    <w:p w14:paraId="13FF520B" w14:textId="77777777" w:rsidR="00775850" w:rsidRDefault="00A65ACE">
      <w:pPr>
        <w:pStyle w:val="Heading2"/>
      </w:pPr>
      <w:bookmarkStart w:id="507" w:name="si-files"/>
      <w:bookmarkEnd w:id="506"/>
      <w:r>
        <w:lastRenderedPageBreak/>
        <w:t>SI files</w:t>
      </w:r>
    </w:p>
    <w:p w14:paraId="44FB1A08" w14:textId="77777777" w:rsidR="00775850" w:rsidRDefault="00A65ACE">
      <w:pPr>
        <w:pStyle w:val="FirstParagraph"/>
      </w:pPr>
      <w:r>
        <w:t>Methods S1. Methods for analyzing vertical gradients in the biophysical environment</w:t>
      </w:r>
    </w:p>
    <w:p w14:paraId="70227AEC" w14:textId="77777777" w:rsidR="00775850" w:rsidRDefault="00A65ACE">
      <w:pPr>
        <w:pStyle w:val="BodyText"/>
      </w:pPr>
      <w:r>
        <w:t>Methods S2. Methods for leaf energy balance modeling</w:t>
      </w:r>
    </w:p>
    <w:p w14:paraId="75D29DA7" w14:textId="77777777" w:rsidR="00775850" w:rsidRDefault="00A65ACE">
      <w:pPr>
        <w:pStyle w:val="BodyText"/>
      </w:pPr>
      <w:r>
        <w:t>Methods S3. Methods for lit</w:t>
      </w:r>
      <w:r>
        <w:t>erature review</w:t>
      </w:r>
    </w:p>
    <w:p w14:paraId="2BF6FB7E" w14:textId="77777777" w:rsidR="00775850" w:rsidRDefault="00A65ACE">
      <w:pPr>
        <w:pStyle w:val="BodyText"/>
      </w:pPr>
      <w:r>
        <w:t>Table S1. National Ecological Observatory Network (NEON) sites included in the analysis of vertical gradients of key biophysical characteristics</w:t>
      </w:r>
    </w:p>
    <w:p w14:paraId="3D1AD2F0" w14:textId="77777777" w:rsidR="00775850" w:rsidRDefault="00A65ACE">
      <w:pPr>
        <w:pStyle w:val="BodyText"/>
      </w:pPr>
      <w:r>
        <w:t>Figure S1. Vertical gradients in micrometeorological conditions for all forested sites in the Na</w:t>
      </w:r>
      <w:r>
        <w:t>tional Ecological Observatory Network (NEON)</w:t>
      </w:r>
    </w:p>
    <w:p w14:paraId="491B0393" w14:textId="77777777" w:rsidR="00775850" w:rsidRDefault="00A65ACE">
      <w:r>
        <w:br w:type="page"/>
      </w:r>
    </w:p>
    <w:p w14:paraId="2C64F5B2" w14:textId="77777777" w:rsidR="00775850" w:rsidRDefault="00A65ACE">
      <w:pPr>
        <w:pStyle w:val="Heading2"/>
      </w:pPr>
      <w:bookmarkStart w:id="508" w:name="references"/>
      <w:bookmarkEnd w:id="507"/>
      <w:r>
        <w:lastRenderedPageBreak/>
        <w:t>References</w:t>
      </w:r>
    </w:p>
    <w:p w14:paraId="38327898" w14:textId="77777777" w:rsidR="00775850" w:rsidRDefault="00A65ACE">
      <w:pPr>
        <w:pStyle w:val="Bibliography"/>
      </w:pPr>
      <w:bookmarkStart w:id="509" w:name="X52cf90f633ae4a3382feac8e53db4933e1b8172"/>
      <w:bookmarkStart w:id="510"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03492B46" w14:textId="77777777" w:rsidR="00775850" w:rsidRDefault="00A65ACE">
      <w:pPr>
        <w:pStyle w:val="Bibliography"/>
      </w:pPr>
      <w:bookmarkStart w:id="511" w:name="ref-albertAgedependentLeafPhysiology2018"/>
      <w:bookmarkEnd w:id="509"/>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90DDDEB" w14:textId="77777777" w:rsidR="00775850" w:rsidRDefault="00A65ACE">
      <w:pPr>
        <w:pStyle w:val="Bibliography"/>
      </w:pPr>
      <w:bookmarkStart w:id="512" w:name="ref-almeidaContrastingFireDamage2016"/>
      <w:bookmarkEnd w:id="511"/>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40750C6" w14:textId="77777777" w:rsidR="00775850" w:rsidRDefault="00A65ACE">
      <w:pPr>
        <w:pStyle w:val="Bibliography"/>
      </w:pPr>
      <w:bookmarkStart w:id="513" w:name="ref-ambroseEffectsHeightTreetop2010"/>
      <w:bookmarkEnd w:id="512"/>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7B28296" w14:textId="77777777" w:rsidR="00775850" w:rsidRDefault="00A65ACE">
      <w:pPr>
        <w:pStyle w:val="Bibliography"/>
      </w:pPr>
      <w:bookmarkStart w:id="514" w:name="X3b47a25d54fafe7eb76d413aea79e4e6d4dc20c"/>
      <w:bookmarkEnd w:id="513"/>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16489959" w14:textId="77777777" w:rsidR="00775850" w:rsidRDefault="00A65ACE">
      <w:pPr>
        <w:pStyle w:val="Bibliography"/>
      </w:pPr>
      <w:bookmarkStart w:id="515" w:name="Xc2a35e55d12b67d95fab9e0b591c1ceac72922b"/>
      <w:bookmarkEnd w:id="514"/>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7A2FB1B0" w14:textId="77777777" w:rsidR="00775850" w:rsidRDefault="00A65ACE">
      <w:pPr>
        <w:pStyle w:val="Bibliography"/>
      </w:pPr>
      <w:bookmarkStart w:id="516" w:name="X21e1330a9ddf3fd9e2bf2bf8772997e8f3b925f"/>
      <w:bookmarkEnd w:id="515"/>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12C09C49" w14:textId="77777777" w:rsidR="00775850" w:rsidRDefault="00A65ACE">
      <w:pPr>
        <w:pStyle w:val="Bibliography"/>
      </w:pPr>
      <w:bookmarkStart w:id="517" w:name="ref-aragao21stCenturyDroughtrelated2018"/>
      <w:bookmarkEnd w:id="516"/>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02384D01" w14:textId="77777777" w:rsidR="00775850" w:rsidRDefault="00A65ACE">
      <w:pPr>
        <w:pStyle w:val="Bibliography"/>
      </w:pPr>
      <w:bookmarkStart w:id="518" w:name="ref-arakiVerticalSeasonalVariations2017"/>
      <w:bookmarkEnd w:id="517"/>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4EEC07B" w14:textId="77777777" w:rsidR="00775850" w:rsidRDefault="00A65ACE">
      <w:pPr>
        <w:pStyle w:val="Bibliography"/>
      </w:pPr>
      <w:bookmarkStart w:id="519" w:name="ref-aroraCarbonConcentrationCarbon2020"/>
      <w:bookmarkEnd w:id="518"/>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65B1378" w14:textId="77777777" w:rsidR="00775850" w:rsidRDefault="00A65ACE">
      <w:pPr>
        <w:pStyle w:val="Bibliography"/>
      </w:pPr>
      <w:bookmarkStart w:id="520" w:name="ref-ashtonComparisonsStructureMixed1992"/>
      <w:bookmarkEnd w:id="519"/>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3F069279" w14:textId="77777777" w:rsidR="00775850" w:rsidRDefault="00A65ACE">
      <w:pPr>
        <w:pStyle w:val="Bibliography"/>
      </w:pPr>
      <w:bookmarkStart w:id="521" w:name="ref-athertonSpatialVariationLeaf2017"/>
      <w:bookmarkEnd w:id="520"/>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A2E086A" w14:textId="77777777" w:rsidR="00775850" w:rsidRDefault="00A65ACE">
      <w:pPr>
        <w:pStyle w:val="Bibliography"/>
      </w:pPr>
      <w:bookmarkStart w:id="522" w:name="X8cfdc7ea3a12c4697011aaaa8dc6bf2e9c94e66"/>
      <w:bookmarkEnd w:id="521"/>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05D041" w14:textId="77777777" w:rsidR="00775850" w:rsidRDefault="00A65ACE">
      <w:pPr>
        <w:pStyle w:val="Bibliography"/>
      </w:pPr>
      <w:bookmarkStart w:id="523" w:name="Xb80dc2797b61807e7e6bf1384102bc049c37c57"/>
      <w:bookmarkEnd w:id="522"/>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2113304C" w14:textId="77777777" w:rsidR="00775850" w:rsidRDefault="00A65ACE">
      <w:pPr>
        <w:pStyle w:val="Bibliography"/>
      </w:pPr>
      <w:bookmarkStart w:id="524" w:name="ref-bachofenLightVPDGradients2020"/>
      <w:bookmarkEnd w:id="523"/>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78308F8D" w14:textId="77777777" w:rsidR="00775850" w:rsidRDefault="00A65ACE">
      <w:pPr>
        <w:pStyle w:val="Bibliography"/>
      </w:pPr>
      <w:bookmarkStart w:id="525" w:name="Xb990a2287a135a2e8a4bea061a1c1c8eff2a245"/>
      <w:bookmarkEnd w:id="524"/>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79FFFA0C" w14:textId="77777777" w:rsidR="00775850" w:rsidRDefault="00A65ACE">
      <w:pPr>
        <w:pStyle w:val="Bibliography"/>
      </w:pPr>
      <w:bookmarkStart w:id="526" w:name="Xbd5db3c13889a91f38208d2d5d2b374c57048c8"/>
      <w:bookmarkEnd w:id="525"/>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C2898DD" w14:textId="77777777" w:rsidR="00775850" w:rsidRDefault="00A65ACE">
      <w:pPr>
        <w:pStyle w:val="Bibliography"/>
      </w:pPr>
      <w:bookmarkStart w:id="527" w:name="ref-baldocchiTraceGasExchange1991"/>
      <w:bookmarkEnd w:id="526"/>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6C7D55E3" w14:textId="77777777" w:rsidR="00775850" w:rsidRDefault="00A65ACE">
      <w:pPr>
        <w:pStyle w:val="Bibliography"/>
      </w:pPr>
      <w:bookmarkStart w:id="528" w:name="ref-baldocchiSeasonalVariationEnergy1997"/>
      <w:bookmarkEnd w:id="527"/>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1F54CC32" w14:textId="77777777" w:rsidR="00775850" w:rsidRDefault="00A65ACE">
      <w:pPr>
        <w:pStyle w:val="Bibliography"/>
      </w:pPr>
      <w:bookmarkStart w:id="529" w:name="ref-ballMaintenanceLeafTemperature1988"/>
      <w:bookmarkEnd w:id="528"/>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132A4ED7" w14:textId="77777777" w:rsidR="00775850" w:rsidRDefault="00A65ACE">
      <w:pPr>
        <w:pStyle w:val="Bibliography"/>
      </w:pPr>
      <w:bookmarkStart w:id="530" w:name="ref-baltzerLeafOpticalResponses2005"/>
      <w:bookmarkEnd w:id="529"/>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591F5C2E" w14:textId="77777777" w:rsidR="00775850" w:rsidRDefault="00A65ACE">
      <w:pPr>
        <w:pStyle w:val="Bibliography"/>
      </w:pPr>
      <w:bookmarkStart w:id="531" w:name="X07cbcc9268296cf82992668cd995645042fdd7e"/>
      <w:bookmarkEnd w:id="530"/>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232034E4" w14:textId="77777777" w:rsidR="00775850" w:rsidRDefault="00A65ACE">
      <w:pPr>
        <w:pStyle w:val="Bibliography"/>
      </w:pPr>
      <w:bookmarkStart w:id="532" w:name="ref-banerjeeEffectVerticalCanopy2018"/>
      <w:bookmarkEnd w:id="531"/>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599E30D" w14:textId="77777777" w:rsidR="00775850" w:rsidRDefault="00A65ACE">
      <w:pPr>
        <w:pStyle w:val="Bibliography"/>
      </w:pPr>
      <w:bookmarkStart w:id="533" w:name="ref-barnardSeasonalVariationCanopy2016"/>
      <w:bookmarkEnd w:id="532"/>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1BA8237F" w14:textId="77777777" w:rsidR="00775850" w:rsidRDefault="00A65ACE">
      <w:pPr>
        <w:pStyle w:val="Bibliography"/>
      </w:pPr>
      <w:bookmarkStart w:id="534" w:name="Xa2e84d4c1e02fd1bd65b546bba5cacc0d2b0f1a"/>
      <w:bookmarkEnd w:id="533"/>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1C667457" w14:textId="77777777" w:rsidR="00775850" w:rsidRDefault="00A65ACE">
      <w:pPr>
        <w:pStyle w:val="Bibliography"/>
      </w:pPr>
      <w:bookmarkStart w:id="535" w:name="ref-bartholomewSmallTropicalForest2020"/>
      <w:bookmarkEnd w:id="534"/>
      <w:r>
        <w:rPr>
          <w:b/>
          <w:bCs/>
        </w:rPr>
        <w:lastRenderedPageBreak/>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2189DFBC" w14:textId="77777777" w:rsidR="00775850" w:rsidRDefault="00A65ACE">
      <w:pPr>
        <w:pStyle w:val="Bibliography"/>
      </w:pPr>
      <w:bookmarkStart w:id="536" w:name="ref-bennettThermalOptimaGross2021"/>
      <w:bookmarkEnd w:id="535"/>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158F6A1" w14:textId="77777777" w:rsidR="00775850" w:rsidRDefault="00A65ACE">
      <w:pPr>
        <w:pStyle w:val="Bibliography"/>
      </w:pPr>
      <w:bookmarkStart w:id="537" w:name="ref-bennettLargerTreesSuffer2015"/>
      <w:bookmarkEnd w:id="536"/>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CFA5555" w14:textId="77777777" w:rsidR="00775850" w:rsidRDefault="00A65ACE">
      <w:pPr>
        <w:pStyle w:val="Bibliography"/>
      </w:pPr>
      <w:bookmarkStart w:id="538" w:name="X5c5ed859eb0cbc9f9f8e5975ee7f5fb823964ec"/>
      <w:bookmarkEnd w:id="537"/>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7AA8655B" w14:textId="77777777" w:rsidR="00775850" w:rsidRDefault="00A65ACE">
      <w:pPr>
        <w:pStyle w:val="Bibliography"/>
      </w:pPr>
      <w:bookmarkStart w:id="539" w:name="Xf12d83671c57a62a64c6a0c74eb780b8dd689cf"/>
      <w:bookmarkEnd w:id="538"/>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29455F34" w14:textId="77777777" w:rsidR="00775850" w:rsidRDefault="00A65ACE">
      <w:pPr>
        <w:pStyle w:val="Bibliography"/>
      </w:pPr>
      <w:bookmarkStart w:id="540" w:name="ref-binLeafTraitExpression2022"/>
      <w:bookmarkEnd w:id="539"/>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5620D34" w14:textId="77777777" w:rsidR="00775850" w:rsidRDefault="00A65ACE">
      <w:pPr>
        <w:pStyle w:val="Bibliography"/>
      </w:pPr>
      <w:bookmarkStart w:id="541" w:name="Xa39c98723a4a4c6f3bee462f515370ccd5beeb6"/>
      <w:bookmarkEnd w:id="540"/>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7DA17062" w14:textId="77777777" w:rsidR="00775850" w:rsidRDefault="00A65ACE">
      <w:pPr>
        <w:pStyle w:val="Bibliography"/>
      </w:pPr>
      <w:bookmarkStart w:id="542" w:name="ref-bolstad_foliar_1999"/>
      <w:bookmarkEnd w:id="541"/>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616067" w14:textId="77777777" w:rsidR="00775850" w:rsidRDefault="00A65ACE">
      <w:pPr>
        <w:pStyle w:val="Bibliography"/>
      </w:pPr>
      <w:bookmarkStart w:id="543" w:name="ref-bonan_ecological_2016"/>
      <w:bookmarkEnd w:id="542"/>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3BC328C" w14:textId="77777777" w:rsidR="00775850" w:rsidRDefault="00A65ACE">
      <w:pPr>
        <w:pStyle w:val="Bibliography"/>
      </w:pPr>
      <w:bookmarkStart w:id="544" w:name="ref-bonanDynamicGlobalVegetation2003"/>
      <w:bookmarkEnd w:id="543"/>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15EC0A9D" w14:textId="77777777" w:rsidR="00775850" w:rsidRDefault="00A65ACE">
      <w:pPr>
        <w:pStyle w:val="Bibliography"/>
      </w:pPr>
      <w:bookmarkStart w:id="545" w:name="ref-bonanMovingIncorrectUseful2021"/>
      <w:bookmarkEnd w:id="544"/>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5FF64A" w14:textId="77777777" w:rsidR="00775850" w:rsidRDefault="00A65ACE">
      <w:pPr>
        <w:pStyle w:val="Bibliography"/>
      </w:pPr>
      <w:bookmarkStart w:id="546" w:name="X126960a1665eb7d0666f2fda401ca179bd9a3ec"/>
      <w:bookmarkEnd w:id="545"/>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4B7832C6" w14:textId="77777777" w:rsidR="00775850" w:rsidRDefault="00A65ACE">
      <w:pPr>
        <w:pStyle w:val="Bibliography"/>
      </w:pPr>
      <w:bookmarkStart w:id="547" w:name="ref-brandoAbruptIncreasesAmazonian2014"/>
      <w:bookmarkEnd w:id="546"/>
      <w:r>
        <w:rPr>
          <w:b/>
          <w:bCs/>
        </w:rPr>
        <w:lastRenderedPageBreak/>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5D40B11E" w14:textId="77777777" w:rsidR="00775850" w:rsidRDefault="00A65ACE">
      <w:pPr>
        <w:pStyle w:val="Bibliography"/>
      </w:pPr>
      <w:bookmarkStart w:id="548" w:name="X9e8515ab992676d0b0014768b7945edd03fd95f"/>
      <w:bookmarkEnd w:id="547"/>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15D7A7EA" w14:textId="77777777" w:rsidR="00775850" w:rsidRDefault="00A65ACE">
      <w:pPr>
        <w:pStyle w:val="Bibliography"/>
      </w:pPr>
      <w:bookmarkStart w:id="549" w:name="Xcce44bb9925e628ce5883faeb35f1f419d8fcc4"/>
      <w:bookmarkEnd w:id="548"/>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0D517196" w14:textId="77777777" w:rsidR="00775850" w:rsidRDefault="00A65ACE">
      <w:pPr>
        <w:pStyle w:val="Bibliography"/>
      </w:pPr>
      <w:bookmarkStart w:id="550" w:name="ref-buckleyOptimalCarbonPartitioning2021"/>
      <w:bookmarkEnd w:id="549"/>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087F361A" w14:textId="77777777" w:rsidR="00775850" w:rsidRDefault="00A65ACE">
      <w:pPr>
        <w:pStyle w:val="Bibliography"/>
      </w:pPr>
      <w:bookmarkStart w:id="551" w:name="X38b98f0d2b7c9d46d3f80c23072509d341186cd"/>
      <w:bookmarkEnd w:id="550"/>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134B362D" w14:textId="77777777" w:rsidR="00775850" w:rsidRDefault="00A65ACE">
      <w:pPr>
        <w:pStyle w:val="Bibliography"/>
      </w:pPr>
      <w:bookmarkStart w:id="552" w:name="ref-burgessRegressionsLeafTraits2006"/>
      <w:bookmarkEnd w:id="551"/>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476A0EB3" w14:textId="77777777" w:rsidR="00775850" w:rsidRDefault="00A65ACE">
      <w:pPr>
        <w:pStyle w:val="Bibliography"/>
      </w:pPr>
      <w:bookmarkStart w:id="553" w:name="ref-campbell_introduction_1998"/>
      <w:bookmarkEnd w:id="552"/>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4AC2C544" w14:textId="77777777" w:rsidR="00775850" w:rsidRDefault="00A65ACE">
      <w:pPr>
        <w:pStyle w:val="Bibliography"/>
      </w:pPr>
      <w:bookmarkStart w:id="554" w:name="X829892469ee808a82cd64eeb8f098464e039950"/>
      <w:bookmarkEnd w:id="553"/>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2D168C2F" w14:textId="77777777" w:rsidR="00775850" w:rsidRDefault="00A65ACE">
      <w:pPr>
        <w:pStyle w:val="Bibliography"/>
      </w:pPr>
      <w:bookmarkStart w:id="555" w:name="X989cd182431ba3624d7257ca3d7e20b77af353f"/>
      <w:bookmarkEnd w:id="554"/>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50CAFAE" w14:textId="77777777" w:rsidR="00775850" w:rsidRDefault="00A65ACE">
      <w:pPr>
        <w:pStyle w:val="Bibliography"/>
      </w:pPr>
      <w:bookmarkStart w:id="556" w:name="X12387319323228597fc874166dd46b878d56df1"/>
      <w:bookmarkEnd w:id="555"/>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62BC806C" w14:textId="77777777" w:rsidR="00775850" w:rsidRDefault="00A65ACE">
      <w:pPr>
        <w:pStyle w:val="Bibliography"/>
      </w:pPr>
      <w:bookmarkStart w:id="557" w:name="ref-casasSunShadeLeaves2011"/>
      <w:bookmarkEnd w:id="556"/>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7497A3BF" w14:textId="77777777" w:rsidR="00775850" w:rsidRDefault="00A65ACE">
      <w:pPr>
        <w:pStyle w:val="Bibliography"/>
      </w:pPr>
      <w:bookmarkStart w:id="558" w:name="X45e6acc440a7b082e2d4b38455017c939cdc3e7"/>
      <w:bookmarkEnd w:id="557"/>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7871C188" w14:textId="77777777" w:rsidR="00775850" w:rsidRDefault="00A65ACE">
      <w:pPr>
        <w:pStyle w:val="Bibliography"/>
      </w:pPr>
      <w:bookmarkStart w:id="559" w:name="ref-cavaleri_height_2010"/>
      <w:bookmarkEnd w:id="558"/>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F1A7505" w14:textId="77777777" w:rsidR="00775850" w:rsidRDefault="00A65ACE">
      <w:pPr>
        <w:pStyle w:val="Bibliography"/>
      </w:pPr>
      <w:bookmarkStart w:id="560" w:name="ref-cavaleri_foliar_2008"/>
      <w:bookmarkEnd w:id="559"/>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750808F8" w14:textId="77777777" w:rsidR="00775850" w:rsidRDefault="00A65ACE">
      <w:pPr>
        <w:pStyle w:val="Bibliography"/>
      </w:pPr>
      <w:bookmarkStart w:id="561" w:name="X17b069eff5ad7ec48b341c0cc9ca77d7094bb3d"/>
      <w:bookmarkEnd w:id="560"/>
      <w:r>
        <w:rPr>
          <w:b/>
          <w:bCs/>
        </w:rPr>
        <w:lastRenderedPageBreak/>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504D0F39" w14:textId="77777777" w:rsidR="00775850" w:rsidRDefault="00A65ACE">
      <w:pPr>
        <w:pStyle w:val="Bibliography"/>
      </w:pPr>
      <w:bookmarkStart w:id="562" w:name="X20d0eb476e1832ff9e9aa4605a6e616325ec54c"/>
      <w:bookmarkEnd w:id="561"/>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74DE4BC" w14:textId="77777777" w:rsidR="00775850" w:rsidRDefault="00A65ACE">
      <w:pPr>
        <w:pStyle w:val="Bibliography"/>
      </w:pPr>
      <w:bookmarkStart w:id="563" w:name="ref-chenColumnCanopyAirTurbulent2019"/>
      <w:bookmarkEnd w:id="562"/>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424CD0C5" w14:textId="77777777" w:rsidR="00775850" w:rsidRDefault="00A65ACE">
      <w:pPr>
        <w:pStyle w:val="Bibliography"/>
      </w:pPr>
      <w:bookmarkStart w:id="564" w:name="ref-chenLeafEconomicsSpectrum2020"/>
      <w:bookmarkEnd w:id="563"/>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17F1F28E" w14:textId="77777777" w:rsidR="00775850" w:rsidRDefault="00A65ACE">
      <w:pPr>
        <w:pStyle w:val="Bibliography"/>
      </w:pPr>
      <w:bookmarkStart w:id="565" w:name="ref-chinLeafAcclimationLight2017"/>
      <w:bookmarkEnd w:id="564"/>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37F2F506" w14:textId="77777777" w:rsidR="00775850" w:rsidRDefault="00A65ACE">
      <w:pPr>
        <w:pStyle w:val="Bibliography"/>
      </w:pPr>
      <w:bookmarkStart w:id="566" w:name="X863ee74947342db1d57e800b971f1a301e624d4"/>
      <w:bookmarkEnd w:id="565"/>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7EAEACEF" w14:textId="77777777" w:rsidR="00775850" w:rsidRDefault="00A65ACE">
      <w:pPr>
        <w:pStyle w:val="Bibliography"/>
      </w:pPr>
      <w:bookmarkStart w:id="567" w:name="X613ace79d2c07ba3794f6489c4043b14b9a1db5"/>
      <w:bookmarkEnd w:id="566"/>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E2D5127" w14:textId="77777777" w:rsidR="00775850" w:rsidRDefault="00A65ACE">
      <w:pPr>
        <w:pStyle w:val="Bibliography"/>
      </w:pPr>
      <w:bookmarkStart w:id="568" w:name="ref-cobleLightDrivesVertical2014"/>
      <w:bookmarkEnd w:id="567"/>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B8EF040" w14:textId="77777777" w:rsidR="00775850" w:rsidRDefault="00A65ACE">
      <w:pPr>
        <w:pStyle w:val="Bibliography"/>
      </w:pPr>
      <w:bookmarkStart w:id="569" w:name="ref-cobleHowVerticalPatterns2016"/>
      <w:bookmarkEnd w:id="568"/>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35A3B219" w14:textId="77777777" w:rsidR="00775850" w:rsidRDefault="00A65ACE">
      <w:pPr>
        <w:pStyle w:val="Bibliography"/>
      </w:pPr>
      <w:bookmarkStart w:id="570" w:name="Xdc4b094990b3ce50af33030659aa53a406fb01c"/>
      <w:bookmarkEnd w:id="569"/>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63F443D1" w14:textId="77777777" w:rsidR="00775850" w:rsidRDefault="00A65ACE">
      <w:pPr>
        <w:pStyle w:val="Bibliography"/>
      </w:pPr>
      <w:bookmarkStart w:id="571" w:name="X9dd70def98f3c884fe55a1a3815fa8cdd20ec38"/>
      <w:bookmarkEnd w:id="570"/>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2CDAA7DB" w14:textId="77777777" w:rsidR="00775850" w:rsidRDefault="00A65ACE">
      <w:pPr>
        <w:pStyle w:val="Bibliography"/>
      </w:pPr>
      <w:bookmarkStart w:id="572" w:name="ref-corlettImpactsWarmingTropical2011"/>
      <w:bookmarkEnd w:id="571"/>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5B664ADB" w14:textId="77777777" w:rsidR="00775850" w:rsidRDefault="00A65ACE">
      <w:pPr>
        <w:pStyle w:val="Bibliography"/>
      </w:pPr>
      <w:bookmarkStart w:id="573" w:name="ref-couvreurWaterTransportTall2018"/>
      <w:bookmarkEnd w:id="572"/>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7E52ACA4" w14:textId="77777777" w:rsidR="00775850" w:rsidRDefault="00A65ACE">
      <w:pPr>
        <w:pStyle w:val="Bibliography"/>
      </w:pPr>
      <w:bookmarkStart w:id="574" w:name="X8b44edb049ac0e762b43db740935a0b496c69d2"/>
      <w:bookmarkEnd w:id="573"/>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4B5FDCC" w14:textId="77777777" w:rsidR="00775850" w:rsidRDefault="00A65ACE">
      <w:pPr>
        <w:pStyle w:val="Bibliography"/>
      </w:pPr>
      <w:bookmarkStart w:id="575" w:name="ref-curtis_intracanopy_2019"/>
      <w:bookmarkEnd w:id="574"/>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14D65C72" w14:textId="77777777" w:rsidR="00775850" w:rsidRDefault="00A65ACE">
      <w:pPr>
        <w:pStyle w:val="Bibliography"/>
      </w:pPr>
      <w:bookmarkStart w:id="576" w:name="Xcda8749e30251a275e889c88d01239f73bcccc7"/>
      <w:bookmarkEnd w:id="575"/>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7EA53303" w14:textId="77777777" w:rsidR="00775850" w:rsidRDefault="00A65ACE">
      <w:pPr>
        <w:pStyle w:val="Bibliography"/>
      </w:pPr>
      <w:bookmarkStart w:id="577" w:name="ref-darwinIXObservationsStomata1898"/>
      <w:bookmarkEnd w:id="576"/>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2A303BC" w14:textId="77777777" w:rsidR="00775850" w:rsidRDefault="00A65ACE">
      <w:pPr>
        <w:pStyle w:val="Bibliography"/>
      </w:pPr>
      <w:bookmarkStart w:id="578" w:name="ref-daudetWindSpeedLeaf1999"/>
      <w:bookmarkEnd w:id="577"/>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62D310B2" w14:textId="77777777" w:rsidR="00775850" w:rsidRDefault="00A65ACE">
      <w:pPr>
        <w:pStyle w:val="Bibliography"/>
      </w:pPr>
      <w:bookmarkStart w:id="579" w:name="Xcba21de383dbfe5f64c19c7c884069cf42c7653"/>
      <w:bookmarkEnd w:id="578"/>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56346EDB" w14:textId="77777777" w:rsidR="00775850" w:rsidRDefault="00A65ACE">
      <w:pPr>
        <w:pStyle w:val="Bibliography"/>
      </w:pPr>
      <w:bookmarkStart w:id="580" w:name="X6ab33c8c70c8490039a622db77b2e0fc1e5c9cf"/>
      <w:bookmarkEnd w:id="579"/>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348D9A81" w14:textId="77777777" w:rsidR="00775850" w:rsidRDefault="00A65ACE">
      <w:pPr>
        <w:pStyle w:val="Bibliography"/>
      </w:pPr>
      <w:bookmarkStart w:id="581" w:name="ref-decastroLightSpectralComposition2000"/>
      <w:bookmarkEnd w:id="580"/>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376D23A0" w14:textId="77777777" w:rsidR="00775850" w:rsidRDefault="00A65ACE">
      <w:pPr>
        <w:pStyle w:val="Bibliography"/>
      </w:pPr>
      <w:bookmarkStart w:id="582" w:name="X552fb1a5772b032dc2f7782802f0e80bb8c3ec3"/>
      <w:bookmarkEnd w:id="581"/>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70FC8604" w14:textId="77777777" w:rsidR="00775850" w:rsidRDefault="00A65ACE">
      <w:pPr>
        <w:pStyle w:val="Bibliography"/>
      </w:pPr>
      <w:bookmarkStart w:id="583" w:name="Xb5cd92ee10db8a3d14a410a6c77bd63daa52e24"/>
      <w:bookmarkEnd w:id="582"/>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22AE3FF1" w14:textId="77777777" w:rsidR="00775850" w:rsidRDefault="00A65ACE">
      <w:pPr>
        <w:pStyle w:val="Bibliography"/>
      </w:pPr>
      <w:bookmarkStart w:id="584" w:name="Xa9c8c83f53e022a0a5889ac8f3e96c8122f9aaa"/>
      <w:bookmarkEnd w:id="583"/>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1D7B707" w14:textId="77777777" w:rsidR="00775850" w:rsidRDefault="00A65ACE">
      <w:pPr>
        <w:pStyle w:val="Bibliography"/>
      </w:pPr>
      <w:bookmarkStart w:id="585" w:name="ref-denmeadScalarTransportPlant1987"/>
      <w:bookmarkEnd w:id="584"/>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B953D0B" w14:textId="77777777" w:rsidR="00775850" w:rsidRDefault="00A65ACE">
      <w:pPr>
        <w:pStyle w:val="Bibliography"/>
      </w:pPr>
      <w:bookmarkStart w:id="586" w:name="ref-dettoSpatialVariabilityTropical2015"/>
      <w:bookmarkEnd w:id="585"/>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7539CFF" w14:textId="77777777" w:rsidR="00775850" w:rsidRDefault="00A65ACE">
      <w:pPr>
        <w:pStyle w:val="Bibliography"/>
      </w:pPr>
      <w:bookmarkStart w:id="587" w:name="ref-dietzVerticalPatternsDuration2007"/>
      <w:bookmarkEnd w:id="586"/>
      <w:r>
        <w:rPr>
          <w:b/>
          <w:bCs/>
        </w:rPr>
        <w:lastRenderedPageBreak/>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6DBABFD8" w14:textId="77777777" w:rsidR="00775850" w:rsidRDefault="00A65ACE">
      <w:pPr>
        <w:pStyle w:val="Bibliography"/>
      </w:pPr>
      <w:bookmarkStart w:id="588" w:name="Xfaa2f62dcda129f0b62efb422cbcd6d12601528"/>
      <w:bookmarkEnd w:id="587"/>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305EC02C" w14:textId="77777777" w:rsidR="00775850" w:rsidRDefault="00A65ACE">
      <w:pPr>
        <w:pStyle w:val="Bibliography"/>
      </w:pPr>
      <w:bookmarkStart w:id="589" w:name="ref-dongBiophysicalHomoeostasisLeaf2017"/>
      <w:bookmarkEnd w:id="588"/>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3DFF37D1" w14:textId="77777777" w:rsidR="00775850" w:rsidRDefault="00A65ACE">
      <w:pPr>
        <w:pStyle w:val="Bibliography"/>
      </w:pPr>
      <w:bookmarkStart w:id="590" w:name="ref-doughtyAreTropicalForests2008"/>
      <w:bookmarkEnd w:id="589"/>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30D32FB" w14:textId="77777777" w:rsidR="00775850" w:rsidRDefault="00A65ACE">
      <w:pPr>
        <w:pStyle w:val="Bibliography"/>
      </w:pPr>
      <w:bookmarkStart w:id="591" w:name="ref-drakeNoEvidenceHomeostatic2020"/>
      <w:bookmarkEnd w:id="590"/>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2C6989CC" w14:textId="77777777" w:rsidR="00775850" w:rsidRDefault="00A65ACE">
      <w:pPr>
        <w:pStyle w:val="Bibliography"/>
      </w:pPr>
      <w:bookmarkStart w:id="592" w:name="ref-duffyHowCloseAre2021"/>
      <w:bookmarkEnd w:id="591"/>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67D81CF1" w14:textId="77777777" w:rsidR="00775850" w:rsidRDefault="00A65ACE">
      <w:pPr>
        <w:pStyle w:val="Bibliography"/>
      </w:pPr>
      <w:bookmarkStart w:id="593" w:name="X3002d96248fc249c3ef6ed2e8b234bec4b11652"/>
      <w:bookmarkEnd w:id="592"/>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68DB457B" w14:textId="77777777" w:rsidR="00775850" w:rsidRDefault="00A65ACE">
      <w:pPr>
        <w:pStyle w:val="Bibliography"/>
      </w:pPr>
      <w:bookmarkStart w:id="594" w:name="ref-duursmaVerticalCanopyGradients2006"/>
      <w:bookmarkEnd w:id="593"/>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3F056A28" w14:textId="77777777" w:rsidR="00775850" w:rsidRDefault="00A65ACE">
      <w:pPr>
        <w:pStyle w:val="Bibliography"/>
      </w:pPr>
      <w:bookmarkStart w:id="595" w:name="ref-fauset_differences_2018"/>
      <w:bookmarkEnd w:id="59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4DC65EA4" w14:textId="77777777" w:rsidR="00775850" w:rsidRDefault="00A65ACE">
      <w:pPr>
        <w:pStyle w:val="Bibliography"/>
      </w:pPr>
      <w:bookmarkStart w:id="596" w:name="ref-feeley_thermal_2020"/>
      <w:bookmarkEnd w:id="595"/>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4E2998D0" w14:textId="77777777" w:rsidR="00775850" w:rsidRDefault="00A65ACE">
      <w:pPr>
        <w:pStyle w:val="Bibliography"/>
      </w:pPr>
      <w:bookmarkStart w:id="597" w:name="ref-fieldAllocatingLeafNitrogen1983"/>
      <w:bookmarkEnd w:id="596"/>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CD8383C" w14:textId="77777777" w:rsidR="00775850" w:rsidRDefault="00A65ACE">
      <w:pPr>
        <w:pStyle w:val="Bibliography"/>
      </w:pPr>
      <w:bookmarkStart w:id="598" w:name="ref-finniganTurbulenceWavingWheat1979"/>
      <w:bookmarkEnd w:id="597"/>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7DF21303" w14:textId="77777777" w:rsidR="00775850" w:rsidRDefault="00A65ACE">
      <w:pPr>
        <w:pStyle w:val="Bibliography"/>
      </w:pPr>
      <w:bookmarkStart w:id="599" w:name="ref-fisherPerspectivesFutureLand2020"/>
      <w:bookmarkEnd w:id="598"/>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4AD0434A" w14:textId="77777777" w:rsidR="00775850" w:rsidRDefault="00A65ACE">
      <w:pPr>
        <w:pStyle w:val="Bibliography"/>
      </w:pPr>
      <w:bookmarkStart w:id="600" w:name="X3de0cfb99d1cd4b7eff0cbc89a1155340eb2aeb"/>
      <w:bookmarkEnd w:id="599"/>
      <w:r>
        <w:rPr>
          <w:b/>
          <w:bCs/>
        </w:rPr>
        <w:lastRenderedPageBreak/>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2B2489F" w14:textId="77777777" w:rsidR="00775850" w:rsidRDefault="00A65ACE">
      <w:pPr>
        <w:pStyle w:val="Bibliography"/>
      </w:pPr>
      <w:bookmarkStart w:id="601" w:name="ref-fisherECOSTRESSNASANext2020"/>
      <w:bookmarkEnd w:id="600"/>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w:t>
      </w:r>
      <w:r>
        <w:rPr>
          <w:i/>
          <w:iCs/>
        </w:rPr>
        <w:t>urces Research</w:t>
      </w:r>
      <w:r>
        <w:t xml:space="preserve"> </w:t>
      </w:r>
      <w:r>
        <w:rPr>
          <w:b/>
          <w:bCs/>
        </w:rPr>
        <w:t>56</w:t>
      </w:r>
      <w:r>
        <w:t>: e2019WR026058.</w:t>
      </w:r>
    </w:p>
    <w:p w14:paraId="7C98D453" w14:textId="77777777" w:rsidR="00775850" w:rsidRDefault="00A65ACE">
      <w:pPr>
        <w:pStyle w:val="Bibliography"/>
      </w:pPr>
      <w:bookmarkStart w:id="602" w:name="ref-floresFloodplainsAchillesHeel2017"/>
      <w:bookmarkEnd w:id="601"/>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0E1668D2" w14:textId="77777777" w:rsidR="00775850" w:rsidRDefault="00A65ACE">
      <w:pPr>
        <w:pStyle w:val="Bibliography"/>
      </w:pPr>
      <w:bookmarkStart w:id="603" w:name="ref-foleyIntegratedBiosphereModel1996"/>
      <w:bookmarkEnd w:id="602"/>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0CBFECBA" w14:textId="77777777" w:rsidR="00775850" w:rsidRDefault="00A65ACE">
      <w:pPr>
        <w:pStyle w:val="Bibliography"/>
      </w:pPr>
      <w:bookmarkStart w:id="604" w:name="Xac5e726ffd4e488dc03878f2315cd4ace0a8605"/>
      <w:bookmarkEnd w:id="603"/>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39E94408" w14:textId="77777777" w:rsidR="00775850" w:rsidRDefault="00A65ACE">
      <w:pPr>
        <w:pStyle w:val="Bibliography"/>
      </w:pPr>
      <w:bookmarkStart w:id="605" w:name="ref-friedlingsteinClimateCarbonCycle2006"/>
      <w:bookmarkEnd w:id="604"/>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44E3C40B" w14:textId="77777777" w:rsidR="00775850" w:rsidRDefault="00A65ACE">
      <w:pPr>
        <w:pStyle w:val="Bibliography"/>
      </w:pPr>
      <w:bookmarkStart w:id="606" w:name="ref-frittsTreeRingsClimate1976"/>
      <w:bookmarkEnd w:id="605"/>
      <w:r>
        <w:rPr>
          <w:b/>
          <w:bCs/>
        </w:rPr>
        <w:t>Fritts HC</w:t>
      </w:r>
      <w:r>
        <w:t xml:space="preserve">. </w:t>
      </w:r>
      <w:r>
        <w:rPr>
          <w:b/>
          <w:bCs/>
        </w:rPr>
        <w:t>1976</w:t>
      </w:r>
      <w:r>
        <w:t xml:space="preserve">. </w:t>
      </w:r>
      <w:r>
        <w:rPr>
          <w:i/>
          <w:iCs/>
        </w:rPr>
        <w:t>Tree rings and climate</w:t>
      </w:r>
      <w:r>
        <w:t>. London; New York: Academic Press.</w:t>
      </w:r>
    </w:p>
    <w:p w14:paraId="70E4AB5E" w14:textId="77777777" w:rsidR="00775850" w:rsidRDefault="00A65ACE">
      <w:pPr>
        <w:pStyle w:val="Bibliography"/>
      </w:pPr>
      <w:bookmarkStart w:id="607" w:name="X32e5c68cd6d6dcce796ceea2288817807fdd5f7"/>
      <w:bookmarkEnd w:id="606"/>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0F8F1908" w14:textId="77777777" w:rsidR="00775850" w:rsidRDefault="00A65ACE">
      <w:pPr>
        <w:pStyle w:val="Bibliography"/>
      </w:pPr>
      <w:bookmarkStart w:id="608" w:name="Xf06dfcac0c944b8a34ae980f45892247880da0d"/>
      <w:bookmarkEnd w:id="607"/>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7FC00053" w14:textId="77777777" w:rsidR="00775850" w:rsidRDefault="00A65ACE">
      <w:pPr>
        <w:pStyle w:val="Bibliography"/>
      </w:pPr>
      <w:bookmarkStart w:id="609" w:name="ref-gebauerEffectsProlongedDrought2015"/>
      <w:bookmarkEnd w:id="608"/>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03D967BE" w14:textId="77777777" w:rsidR="00775850" w:rsidRDefault="00A65ACE">
      <w:pPr>
        <w:pStyle w:val="Bibliography"/>
      </w:pPr>
      <w:bookmarkStart w:id="610" w:name="Xb82884cf4cc16b9451257e820e458ba31c63b1a"/>
      <w:bookmarkEnd w:id="609"/>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66D939A" w14:textId="77777777" w:rsidR="00775850" w:rsidRDefault="00A65ACE">
      <w:pPr>
        <w:pStyle w:val="Bibliography"/>
      </w:pPr>
      <w:bookmarkStart w:id="611" w:name="X4e4c500e2fd26cefefceae0c39325adc72cf0f2"/>
      <w:bookmarkEnd w:id="610"/>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C461E5" w14:textId="77777777" w:rsidR="00775850" w:rsidRDefault="00A65ACE">
      <w:pPr>
        <w:pStyle w:val="Bibliography"/>
      </w:pPr>
      <w:bookmarkStart w:id="612" w:name="ref-gossBiodiversityNPQ2015"/>
      <w:bookmarkEnd w:id="611"/>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CEC7E10" w14:textId="77777777" w:rsidR="00775850" w:rsidRDefault="00A65ACE">
      <w:pPr>
        <w:pStyle w:val="Bibliography"/>
      </w:pPr>
      <w:bookmarkStart w:id="613" w:name="X7fab80cf6f48035d9cdd3e58cfe6eed38f29458"/>
      <w:bookmarkEnd w:id="612"/>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07ACE6A3" w14:textId="77777777" w:rsidR="00775850" w:rsidRDefault="00A65ACE">
      <w:pPr>
        <w:pStyle w:val="Bibliography"/>
      </w:pPr>
      <w:bookmarkStart w:id="614" w:name="Xf18c6bff4762da1124f9106bb0871d78b211cfd"/>
      <w:bookmarkEnd w:id="613"/>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0F189EE2" w14:textId="77777777" w:rsidR="00775850" w:rsidRDefault="00A65ACE">
      <w:pPr>
        <w:pStyle w:val="Bibliography"/>
      </w:pPr>
      <w:bookmarkStart w:id="615" w:name="ref-griffinCanopyPositionAffects2002"/>
      <w:bookmarkEnd w:id="614"/>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3E940943" w14:textId="77777777" w:rsidR="00775850" w:rsidRDefault="00A65ACE">
      <w:pPr>
        <w:pStyle w:val="Bibliography"/>
      </w:pPr>
      <w:bookmarkStart w:id="616" w:name="ref-grossiordPlantResponsesRising2020"/>
      <w:bookmarkEnd w:id="615"/>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0341BEA" w14:textId="77777777" w:rsidR="00775850" w:rsidRDefault="00A65ACE">
      <w:pPr>
        <w:pStyle w:val="Bibliography"/>
      </w:pPr>
      <w:bookmarkStart w:id="617" w:name="X873bb71a337ee44dc4175e32951d39fe0f0db19"/>
      <w:bookmarkEnd w:id="616"/>
      <w:r>
        <w:rPr>
          <w:b/>
          <w:bCs/>
        </w:rPr>
        <w:t>Haberlandt G</w:t>
      </w:r>
      <w:r>
        <w:t xml:space="preserve">. </w:t>
      </w:r>
      <w:r>
        <w:rPr>
          <w:b/>
          <w:bCs/>
        </w:rPr>
        <w:t>1914</w:t>
      </w:r>
      <w:r>
        <w:t xml:space="preserve">. </w:t>
      </w:r>
      <w:r>
        <w:rPr>
          <w:i/>
          <w:iCs/>
        </w:rPr>
        <w:t>Physiological Plant Anatomy</w:t>
      </w:r>
      <w:r>
        <w:t>. Macmillan and Company, limited.</w:t>
      </w:r>
    </w:p>
    <w:p w14:paraId="7A1FD245" w14:textId="77777777" w:rsidR="00775850" w:rsidRDefault="00A65ACE">
      <w:pPr>
        <w:pStyle w:val="Bibliography"/>
      </w:pPr>
      <w:bookmarkStart w:id="618" w:name="ref-hadleyInfluenceKrummholzMat1987"/>
      <w:bookmarkEnd w:id="617"/>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31D2A158" w14:textId="77777777" w:rsidR="00775850" w:rsidRDefault="00A65ACE">
      <w:pPr>
        <w:pStyle w:val="Bibliography"/>
      </w:pPr>
      <w:bookmarkStart w:id="619" w:name="Xff5f4cdbe1f70469a89cc770126fc965fd0f4ad"/>
      <w:bookmarkEnd w:id="618"/>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7884859B" w14:textId="77777777" w:rsidR="00775850" w:rsidRDefault="00A65ACE">
      <w:pPr>
        <w:pStyle w:val="Bibliography"/>
      </w:pPr>
      <w:bookmarkStart w:id="620" w:name="X71264e4808ee9ace3d28bb6b1dd2058ff589128"/>
      <w:bookmarkEnd w:id="619"/>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0F0686F2" w14:textId="77777777" w:rsidR="00775850" w:rsidRDefault="00A65ACE">
      <w:pPr>
        <w:pStyle w:val="Bibliography"/>
      </w:pPr>
      <w:bookmarkStart w:id="621" w:name="ref-hanberryOpenForestEcosystems2020"/>
      <w:bookmarkEnd w:id="620"/>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8739A4E" w14:textId="77777777" w:rsidR="00775850" w:rsidRDefault="00A65ACE">
      <w:pPr>
        <w:pStyle w:val="Bibliography"/>
      </w:pPr>
      <w:bookmarkStart w:id="622" w:name="X343fd0e241da9e08c6c56a598c2de99cb0f7593"/>
      <w:bookmarkEnd w:id="621"/>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55F35224" w14:textId="77777777" w:rsidR="00775850" w:rsidRDefault="00A65ACE">
      <w:pPr>
        <w:pStyle w:val="Bibliography"/>
      </w:pPr>
      <w:bookmarkStart w:id="623" w:name="X0a0a37fef67d9cc3d6b43d9f5be844691d2f573"/>
      <w:bookmarkEnd w:id="622"/>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72A30492" w14:textId="77777777" w:rsidR="00775850" w:rsidRDefault="00A65ACE">
      <w:pPr>
        <w:pStyle w:val="Bibliography"/>
      </w:pPr>
      <w:bookmarkStart w:id="624" w:name="ref-hardwickRelationshipLeafArea2015"/>
      <w:bookmarkEnd w:id="623"/>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72F3388B" w14:textId="77777777" w:rsidR="00775850" w:rsidRDefault="00A65ACE">
      <w:pPr>
        <w:pStyle w:val="Bibliography"/>
      </w:pPr>
      <w:bookmarkStart w:id="625" w:name="ref-harleyEffectsLightTemperature1996"/>
      <w:bookmarkEnd w:id="624"/>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77CD0EB9" w14:textId="77777777" w:rsidR="00775850" w:rsidRDefault="00A65ACE">
      <w:pPr>
        <w:pStyle w:val="Bibliography"/>
      </w:pPr>
      <w:bookmarkStart w:id="626" w:name="X051e7a77b2fb1f6849538bfd5673d451d0a018f"/>
      <w:bookmarkEnd w:id="625"/>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10BAD482" w14:textId="77777777" w:rsidR="00775850" w:rsidRDefault="00A65ACE">
      <w:pPr>
        <w:pStyle w:val="Bibliography"/>
      </w:pPr>
      <w:bookmarkStart w:id="627" w:name="ref-harmanSimpleUnifiedTheory2007"/>
      <w:bookmarkEnd w:id="626"/>
      <w:r>
        <w:rPr>
          <w:b/>
          <w:bCs/>
        </w:rPr>
        <w:lastRenderedPageBreak/>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6A773818" w14:textId="77777777" w:rsidR="00775850" w:rsidRDefault="00A65ACE">
      <w:pPr>
        <w:pStyle w:val="Bibliography"/>
      </w:pPr>
      <w:bookmarkStart w:id="628" w:name="ref-harrisChangesLeafProperties2013"/>
      <w:bookmarkEnd w:id="627"/>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7AAFEBBF" w14:textId="77777777" w:rsidR="00775850" w:rsidRDefault="00A65ACE">
      <w:pPr>
        <w:pStyle w:val="Bibliography"/>
      </w:pPr>
      <w:bookmarkStart w:id="629" w:name="ref-heChangesShadowShifting2018a"/>
      <w:bookmarkEnd w:id="628"/>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49F40854" w14:textId="77777777" w:rsidR="00775850" w:rsidRDefault="00A65ACE">
      <w:pPr>
        <w:pStyle w:val="Bibliography"/>
      </w:pPr>
      <w:bookmarkStart w:id="630" w:name="ref-heilmanEcologicalForecastingTree2022"/>
      <w:bookmarkEnd w:id="629"/>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31F067CB" w14:textId="77777777" w:rsidR="00775850" w:rsidRDefault="00A65ACE">
      <w:pPr>
        <w:pStyle w:val="Bibliography"/>
      </w:pPr>
      <w:bookmarkStart w:id="631" w:name="X4a4787bd88cd8955b7cee124ab160c67705270b"/>
      <w:bookmarkEnd w:id="630"/>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ECA9216" w14:textId="77777777" w:rsidR="00775850" w:rsidRDefault="00A65ACE">
      <w:pPr>
        <w:pStyle w:val="Bibliography"/>
      </w:pPr>
      <w:bookmarkStart w:id="632" w:name="X0ccfad755741eb47469194a077a6965756390e7"/>
      <w:bookmarkEnd w:id="631"/>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C5350CC" w14:textId="77777777" w:rsidR="00775850" w:rsidRDefault="00A65ACE">
      <w:pPr>
        <w:pStyle w:val="Bibliography"/>
      </w:pPr>
      <w:bookmarkStart w:id="633" w:name="ref-hiroseMaximizingDailyCanopy1987"/>
      <w:bookmarkEnd w:id="632"/>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534F9739" w14:textId="77777777" w:rsidR="00775850" w:rsidRDefault="00A65ACE">
      <w:pPr>
        <w:pStyle w:val="Bibliography"/>
      </w:pPr>
      <w:bookmarkStart w:id="634" w:name="Xf273a8497791da5681808cc1a4b2e8b36aada7e"/>
      <w:bookmarkEnd w:id="633"/>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2F693BF3" w14:textId="77777777" w:rsidR="00775850" w:rsidRDefault="00A65ACE">
      <w:pPr>
        <w:pStyle w:val="Bibliography"/>
      </w:pPr>
      <w:bookmarkStart w:id="635" w:name="ref-houterOntogeneticChangesLeaf2012"/>
      <w:bookmarkEnd w:id="634"/>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732DB5BC" w14:textId="77777777" w:rsidR="00775850" w:rsidRDefault="00A65ACE">
      <w:pPr>
        <w:pStyle w:val="Bibliography"/>
      </w:pPr>
      <w:bookmarkStart w:id="636" w:name="ref-huangAirTemperatureOptima2019"/>
      <w:bookmarkEnd w:id="635"/>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3BA1F30B" w14:textId="77777777" w:rsidR="00775850" w:rsidRDefault="00A65ACE">
      <w:pPr>
        <w:pStyle w:val="Bibliography"/>
      </w:pPr>
      <w:bookmarkStart w:id="637" w:name="ref-hulleyNewECOSTRESSMODIS2019"/>
      <w:bookmarkEnd w:id="636"/>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4EF5CFAD" w14:textId="77777777" w:rsidR="00775850" w:rsidRDefault="00A65ACE">
      <w:pPr>
        <w:pStyle w:val="Bibliography"/>
      </w:pPr>
      <w:bookmarkStart w:id="638" w:name="ref-humphreySoilMoistureAtmosphere2021"/>
      <w:bookmarkEnd w:id="637"/>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472D0227" w14:textId="77777777" w:rsidR="00775850" w:rsidRDefault="00A65ACE">
      <w:pPr>
        <w:pStyle w:val="Bibliography"/>
      </w:pPr>
      <w:bookmarkStart w:id="639" w:name="ref-hurttTerrestrialModelsGlobal1998"/>
      <w:bookmarkEnd w:id="638"/>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24B877FF" w14:textId="77777777" w:rsidR="00775850" w:rsidRDefault="00A65ACE">
      <w:pPr>
        <w:pStyle w:val="Bibliography"/>
      </w:pPr>
      <w:bookmarkStart w:id="640" w:name="ref-ichieEcologicalDistributionLeaf2016a"/>
      <w:bookmarkEnd w:id="639"/>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53E045B5" w14:textId="77777777" w:rsidR="00775850" w:rsidRDefault="00A65ACE">
      <w:pPr>
        <w:pStyle w:val="Bibliography"/>
      </w:pPr>
      <w:bookmarkStart w:id="641" w:name="ref-ipccClimateChange20212021"/>
      <w:bookmarkEnd w:id="640"/>
      <w:r>
        <w:rPr>
          <w:b/>
          <w:bCs/>
        </w:rPr>
        <w:t>IPCC</w:t>
      </w:r>
      <w:r>
        <w:t xml:space="preserve">. </w:t>
      </w:r>
      <w:r>
        <w:rPr>
          <w:b/>
          <w:bCs/>
        </w:rPr>
        <w:t>2021</w:t>
      </w:r>
      <w:r>
        <w:t>. Climate Change 2021 The Physical Science Basis–IPCC.</w:t>
      </w:r>
    </w:p>
    <w:p w14:paraId="5DDF02F3" w14:textId="77777777" w:rsidR="00775850" w:rsidRDefault="00A65ACE">
      <w:pPr>
        <w:pStyle w:val="Bibliography"/>
      </w:pPr>
      <w:bookmarkStart w:id="642" w:name="ref-irvineAgerelatedChangesEcosystem2004"/>
      <w:bookmarkEnd w:id="641"/>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810815" w14:textId="77777777" w:rsidR="00775850" w:rsidRDefault="00A65ACE">
      <w:pPr>
        <w:pStyle w:val="Bibliography"/>
      </w:pPr>
      <w:bookmarkStart w:id="643" w:name="ref-jiao-junWindProfilesTrees2004"/>
      <w:bookmarkEnd w:id="642"/>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41FE55F" w14:textId="77777777" w:rsidR="00775850" w:rsidRDefault="00A65ACE">
      <w:pPr>
        <w:pStyle w:val="Bibliography"/>
      </w:pPr>
      <w:bookmarkStart w:id="644" w:name="ref-johnstonWhatLiesVerticalinpress"/>
      <w:bookmarkEnd w:id="643"/>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76AF3BE2" w14:textId="77777777" w:rsidR="00775850" w:rsidRDefault="00A65ACE">
      <w:pPr>
        <w:pStyle w:val="Bibliography"/>
      </w:pPr>
      <w:bookmarkStart w:id="645" w:name="ref-jonesManagingRedPine2019"/>
      <w:bookmarkEnd w:id="644"/>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3B994D28" w14:textId="77777777" w:rsidR="00775850" w:rsidRDefault="00A65ACE">
      <w:pPr>
        <w:pStyle w:val="Bibliography"/>
      </w:pPr>
      <w:bookmarkStart w:id="646" w:name="ref-juckerCanopyStructureTopography2018"/>
      <w:bookmarkEnd w:id="645"/>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331BB58" w14:textId="77777777" w:rsidR="00775850" w:rsidRDefault="00A65ACE">
      <w:pPr>
        <w:pStyle w:val="Bibliography"/>
      </w:pPr>
      <w:bookmarkStart w:id="647" w:name="ref-kafutiFoliarWoodTraits2020"/>
      <w:bookmarkEnd w:id="646"/>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25ECE135" w14:textId="77777777" w:rsidR="00775850" w:rsidRDefault="00A65ACE">
      <w:pPr>
        <w:pStyle w:val="Bibliography"/>
      </w:pPr>
      <w:bookmarkStart w:id="648" w:name="ref-katulModelingCO2Sources1999"/>
      <w:bookmarkEnd w:id="647"/>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0B88779D" w14:textId="77777777" w:rsidR="00775850" w:rsidRDefault="00A65ACE">
      <w:pPr>
        <w:pStyle w:val="Bibliography"/>
      </w:pPr>
      <w:bookmarkStart w:id="649" w:name="ref-keenanGlobalLeafTrait2016"/>
      <w:bookmarkEnd w:id="648"/>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D6185D9" w14:textId="77777777" w:rsidR="00775850" w:rsidRDefault="00A65ACE">
      <w:pPr>
        <w:pStyle w:val="Bibliography"/>
      </w:pPr>
      <w:bookmarkStart w:id="650" w:name="ref-kenzoHeightrelatedChangesLeaf2015"/>
      <w:bookmarkEnd w:id="649"/>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71589811" w14:textId="77777777" w:rsidR="00775850" w:rsidRDefault="00A65ACE">
      <w:pPr>
        <w:pStyle w:val="Bibliography"/>
      </w:pPr>
      <w:bookmarkStart w:id="651" w:name="ref-kesselmeierBiogenicVolatileOrganic"/>
      <w:bookmarkEnd w:id="650"/>
      <w:r>
        <w:rPr>
          <w:b/>
          <w:bCs/>
        </w:rPr>
        <w:t>Kesselmeier J</w:t>
      </w:r>
      <w:r>
        <w:rPr>
          <w:b/>
          <w:bCs/>
        </w:rPr>
        <w:t xml:space="preserve">, </w:t>
      </w:r>
      <w:r>
        <w:rPr>
          <w:b/>
          <w:bCs/>
        </w:rPr>
        <w:t>Staudt M</w:t>
      </w:r>
      <w:r>
        <w:t xml:space="preserve">. Biogenic Volatile Organic Compounds (VOC): An Overview on Emission, Physiology and Ecology. </w:t>
      </w:r>
      <w:r>
        <w:t>: 66.</w:t>
      </w:r>
    </w:p>
    <w:p w14:paraId="6ECEB3E4" w14:textId="77777777" w:rsidR="00775850" w:rsidRDefault="00A65ACE">
      <w:pPr>
        <w:pStyle w:val="Bibliography"/>
      </w:pPr>
      <w:bookmarkStart w:id="652" w:name="X3a6f9ee15b8015b1bca813a9f6cfc03481d0493"/>
      <w:bookmarkEnd w:id="651"/>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AD82B71" w14:textId="77777777" w:rsidR="00775850" w:rsidRDefault="00A65ACE">
      <w:pPr>
        <w:pStyle w:val="Bibliography"/>
      </w:pPr>
      <w:bookmarkStart w:id="653" w:name="ref-kitaoCanopyNitrogenDistribution2018"/>
      <w:bookmarkEnd w:id="652"/>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2073A09" w14:textId="77777777" w:rsidR="00775850" w:rsidRDefault="00A65ACE">
      <w:pPr>
        <w:pStyle w:val="Bibliography"/>
      </w:pPr>
      <w:bookmarkStart w:id="654" w:name="ref-knappVariabilityLeafOptical1998"/>
      <w:bookmarkEnd w:id="653"/>
      <w:r>
        <w:rPr>
          <w:b/>
          <w:bCs/>
        </w:rPr>
        <w:lastRenderedPageBreak/>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0A4A36A7" w14:textId="77777777" w:rsidR="00775850" w:rsidRDefault="00A65ACE">
      <w:pPr>
        <w:pStyle w:val="Bibliography"/>
      </w:pPr>
      <w:bookmarkStart w:id="655" w:name="ref-kochDiurnalPatternsLeaf1994"/>
      <w:bookmarkEnd w:id="654"/>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5C1F4DCD" w14:textId="77777777" w:rsidR="00775850" w:rsidRDefault="00A65ACE">
      <w:pPr>
        <w:pStyle w:val="Bibliography"/>
      </w:pPr>
      <w:bookmarkStart w:id="656" w:name="ref-kochLimitsTreeHeight2004"/>
      <w:bookmarkEnd w:id="655"/>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37F8A6F6" w14:textId="77777777" w:rsidR="00775850" w:rsidRDefault="00A65ACE">
      <w:pPr>
        <w:pStyle w:val="Bibliography"/>
      </w:pPr>
      <w:bookmarkStart w:id="657" w:name="ref-koike_leaf_2001"/>
      <w:bookmarkEnd w:id="656"/>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5929FE03" w14:textId="77777777" w:rsidR="00775850" w:rsidRDefault="00A65ACE">
      <w:pPr>
        <w:pStyle w:val="Bibliography"/>
      </w:pPr>
      <w:bookmarkStart w:id="658" w:name="ref-koikeCanopyStructureTropical1993"/>
      <w:bookmarkEnd w:id="657"/>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3B02A057" w14:textId="77777777" w:rsidR="00775850" w:rsidRDefault="00A65ACE">
      <w:pPr>
        <w:pStyle w:val="Bibliography"/>
      </w:pPr>
      <w:bookmarkStart w:id="659" w:name="ref-konradLeafTemperatureIts2021a"/>
      <w:bookmarkEnd w:id="658"/>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ECE0EFB" w14:textId="77777777" w:rsidR="00775850" w:rsidRDefault="00A65ACE">
      <w:pPr>
        <w:pStyle w:val="Bibliography"/>
      </w:pPr>
      <w:bookmarkStart w:id="660" w:name="X5420aaee1de5abfe4639cf3bbfbf61bc8059d6f"/>
      <w:bookmarkEnd w:id="659"/>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7221AA2B" w14:textId="77777777" w:rsidR="00775850" w:rsidRDefault="00A65ACE">
      <w:pPr>
        <w:pStyle w:val="Bibliography"/>
      </w:pPr>
      <w:bookmarkStart w:id="661" w:name="X0873e4c82f80ee6eb7b914f33222ddfaa349c12"/>
      <w:bookmarkEnd w:id="660"/>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108A1E8C" w14:textId="77777777" w:rsidR="00775850" w:rsidRDefault="00A65ACE">
      <w:pPr>
        <w:pStyle w:val="Bibliography"/>
      </w:pPr>
      <w:bookmarkStart w:id="662" w:name="ref-krauseLargeUncertaintyCarbon2018"/>
      <w:bookmarkEnd w:id="661"/>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DC29C21" w14:textId="77777777" w:rsidR="00775850" w:rsidRDefault="00A65ACE">
      <w:pPr>
        <w:pStyle w:val="Bibliography"/>
      </w:pPr>
      <w:bookmarkStart w:id="663" w:name="X38f8c3a6737d77262cc26d309c12a104ed91a14"/>
      <w:bookmarkEnd w:id="662"/>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DEC6B77" w14:textId="77777777" w:rsidR="00775850" w:rsidRDefault="00A65ACE">
      <w:pPr>
        <w:pStyle w:val="Bibliography"/>
      </w:pPr>
      <w:bookmarkStart w:id="664" w:name="ref-krinnerDynamicGlobalVegetation2005"/>
      <w:bookmarkEnd w:id="663"/>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1E38708" w14:textId="77777777" w:rsidR="00775850" w:rsidRDefault="00A65ACE">
      <w:pPr>
        <w:pStyle w:val="Bibliography"/>
      </w:pPr>
      <w:bookmarkStart w:id="665" w:name="X650fc5b456d47359719c4c35cc99270dae66863"/>
      <w:bookmarkEnd w:id="664"/>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10BFE65F" w14:textId="77777777" w:rsidR="00775850" w:rsidRDefault="00A65ACE">
      <w:pPr>
        <w:pStyle w:val="Bibliography"/>
      </w:pPr>
      <w:bookmarkStart w:id="666" w:name="ref-kunertSummerTemperaturesReachinpress"/>
      <w:bookmarkEnd w:id="665"/>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2CF5814A" w14:textId="77777777" w:rsidR="00775850" w:rsidRDefault="00A65ACE">
      <w:pPr>
        <w:pStyle w:val="Bibliography"/>
      </w:pPr>
      <w:bookmarkStart w:id="667" w:name="ref-kunertRevisedHydrologicalModel2017"/>
      <w:bookmarkEnd w:id="666"/>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616DB5E5" w14:textId="77777777" w:rsidR="00775850" w:rsidRDefault="00A65ACE">
      <w:pPr>
        <w:pStyle w:val="Bibliography"/>
      </w:pPr>
      <w:bookmarkStart w:id="668" w:name="ref-kusiPlasticLeafMorphology2020"/>
      <w:bookmarkEnd w:id="667"/>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48E7ED01" w14:textId="77777777" w:rsidR="00775850" w:rsidRDefault="00A65ACE">
      <w:pPr>
        <w:pStyle w:val="Bibliography"/>
      </w:pPr>
      <w:bookmarkStart w:id="669" w:name="ref-lantzIsopreneNewInsights2019"/>
      <w:bookmarkEnd w:id="668"/>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047C1EE7" w14:textId="77777777" w:rsidR="00775850" w:rsidRDefault="00A65ACE">
      <w:pPr>
        <w:pStyle w:val="Bibliography"/>
      </w:pPr>
      <w:bookmarkStart w:id="670" w:name="Xe579268ea409591463a3d2e9cb4bbff8cd4045b"/>
      <w:bookmarkEnd w:id="669"/>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28BA27BC" w14:textId="77777777" w:rsidR="00775850" w:rsidRDefault="00A65ACE">
      <w:pPr>
        <w:pStyle w:val="Bibliography"/>
      </w:pPr>
      <w:bookmarkStart w:id="671" w:name="ref-lauranceRainForestFragmentation2006"/>
      <w:bookmarkEnd w:id="670"/>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08932A65" w14:textId="77777777" w:rsidR="00775850" w:rsidRDefault="00A65ACE">
      <w:pPr>
        <w:pStyle w:val="Bibliography"/>
      </w:pPr>
      <w:bookmarkStart w:id="672" w:name="ref-lawLeafAreaDistribution2001"/>
      <w:bookmarkEnd w:id="671"/>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10CE2907" w14:textId="77777777" w:rsidR="00775850" w:rsidRDefault="00A65ACE">
      <w:pPr>
        <w:pStyle w:val="Bibliography"/>
      </w:pPr>
      <w:bookmarkStart w:id="673" w:name="ref-leeCorrelatesLeafOptical1990"/>
      <w:bookmarkEnd w:id="672"/>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5008BE32" w14:textId="77777777" w:rsidR="00775850" w:rsidRDefault="00A65ACE">
      <w:pPr>
        <w:pStyle w:val="Bibliography"/>
      </w:pPr>
      <w:bookmarkStart w:id="674" w:name="ref-leeSpringPhenologicalEscape2021"/>
      <w:bookmarkEnd w:id="673"/>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A755708" w14:textId="77777777" w:rsidR="00775850" w:rsidRDefault="00A65ACE">
      <w:pPr>
        <w:pStyle w:val="Bibliography"/>
      </w:pPr>
      <w:bookmarkStart w:id="675" w:name="X856c90da798c0957ab768463916b1a1e9334634"/>
      <w:bookmarkEnd w:id="674"/>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0298CA11" w14:textId="77777777" w:rsidR="00775850" w:rsidRDefault="00A65ACE">
      <w:pPr>
        <w:pStyle w:val="Bibliography"/>
      </w:pPr>
      <w:bookmarkStart w:id="676" w:name="ref-leighInfluenceLeafSize2017"/>
      <w:bookmarkEnd w:id="675"/>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3A8CA0E7" w14:textId="77777777" w:rsidR="00775850" w:rsidRDefault="00A65ACE">
      <w:pPr>
        <w:pStyle w:val="Bibliography"/>
      </w:pPr>
      <w:bookmarkStart w:id="677" w:name="ref-leuzingerTreeSpeciesDiversity2007"/>
      <w:bookmarkEnd w:id="676"/>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400596A3" w14:textId="77777777" w:rsidR="00775850" w:rsidRDefault="00A65ACE">
      <w:pPr>
        <w:pStyle w:val="Bibliography"/>
      </w:pPr>
      <w:bookmarkStart w:id="678" w:name="X5cbee2578a383789e0575e3c8f1fba175a7b5e1"/>
      <w:bookmarkEnd w:id="677"/>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3170B818" w14:textId="77777777" w:rsidR="00775850" w:rsidRDefault="00A65ACE">
      <w:pPr>
        <w:pStyle w:val="Bibliography"/>
      </w:pPr>
      <w:bookmarkStart w:id="679" w:name="ref-liakouraTrichomeDensityIts1997"/>
      <w:bookmarkEnd w:id="678"/>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C533221" w14:textId="77777777" w:rsidR="00775850" w:rsidRDefault="00A65ACE">
      <w:pPr>
        <w:pStyle w:val="Bibliography"/>
      </w:pPr>
      <w:bookmarkStart w:id="680" w:name="ref-lloydEffectsRisingTemperatures2008"/>
      <w:bookmarkEnd w:id="679"/>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2EB70BC8" w14:textId="77777777" w:rsidR="00775850" w:rsidRDefault="00A65ACE">
      <w:pPr>
        <w:pStyle w:val="Bibliography"/>
      </w:pPr>
      <w:bookmarkStart w:id="681" w:name="X92e05726acf778c98ab84cb59c85c6f60a52523"/>
      <w:bookmarkEnd w:id="680"/>
      <w:r>
        <w:rPr>
          <w:b/>
          <w:bCs/>
        </w:rPr>
        <w:lastRenderedPageBreak/>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3F4BD1CC" w14:textId="77777777" w:rsidR="00775850" w:rsidRDefault="00A65ACE">
      <w:pPr>
        <w:pStyle w:val="Bibliography"/>
      </w:pPr>
      <w:bookmarkStart w:id="682" w:name="X6c131413b35078a24f09ebe710c2a0aef676355"/>
      <w:bookmarkEnd w:id="681"/>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5ABC464A" w14:textId="77777777" w:rsidR="00775850" w:rsidRDefault="00A65ACE">
      <w:pPr>
        <w:pStyle w:val="Bibliography"/>
      </w:pPr>
      <w:bookmarkStart w:id="683" w:name="ref-lowmanForestCanopies1995"/>
      <w:bookmarkEnd w:id="682"/>
      <w:r>
        <w:rPr>
          <w:b/>
          <w:bCs/>
        </w:rPr>
        <w:t>Lowman M</w:t>
      </w:r>
      <w:r>
        <w:rPr>
          <w:b/>
          <w:bCs/>
        </w:rPr>
        <w:t xml:space="preserve">, </w:t>
      </w:r>
      <w:r>
        <w:rPr>
          <w:b/>
          <w:bCs/>
        </w:rPr>
        <w:t>Rinker HB</w:t>
      </w:r>
      <w:r>
        <w:t xml:space="preserve">. </w:t>
      </w:r>
      <w:r>
        <w:rPr>
          <w:b/>
          <w:bCs/>
        </w:rPr>
        <w:t>19</w:t>
      </w:r>
      <w:r>
        <w:rPr>
          <w:b/>
          <w:bCs/>
        </w:rPr>
        <w:t>95</w:t>
      </w:r>
      <w:r>
        <w:t>. Forest Canopies. In: Endeavour.</w:t>
      </w:r>
    </w:p>
    <w:p w14:paraId="03E17428" w14:textId="77777777" w:rsidR="00775850" w:rsidRDefault="00A65ACE">
      <w:pPr>
        <w:pStyle w:val="Bibliography"/>
      </w:pPr>
      <w:bookmarkStart w:id="684" w:name="ref-luskWhyAreEvergreen2008"/>
      <w:bookmarkEnd w:id="683"/>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7B31CBE3" w14:textId="77777777" w:rsidR="00775850" w:rsidRDefault="00A65ACE">
      <w:pPr>
        <w:pStyle w:val="Bibliography"/>
      </w:pPr>
      <w:bookmarkStart w:id="685" w:name="ref-maesPlantFunctionalTrait2020"/>
      <w:bookmarkEnd w:id="684"/>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067CDDC" w14:textId="77777777" w:rsidR="00775850" w:rsidRDefault="00A65ACE">
      <w:pPr>
        <w:pStyle w:val="Bibliography"/>
      </w:pPr>
      <w:bookmarkStart w:id="686" w:name="ref-majasalmiImpactTreeCanopy2020"/>
      <w:bookmarkEnd w:id="685"/>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9513747" w14:textId="77777777" w:rsidR="00775850" w:rsidRDefault="00A65ACE">
      <w:pPr>
        <w:pStyle w:val="Bibliography"/>
      </w:pPr>
      <w:bookmarkStart w:id="687" w:name="ref-marencoLeafTraitPlasticity2017"/>
      <w:bookmarkEnd w:id="686"/>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6BC28E22" w14:textId="77777777" w:rsidR="00775850" w:rsidRDefault="00A65ACE">
      <w:pPr>
        <w:pStyle w:val="Bibliography"/>
      </w:pPr>
      <w:bookmarkStart w:id="688" w:name="ref-mariasImpactsLeafAge2017"/>
      <w:bookmarkEnd w:id="687"/>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21D3AB69" w14:textId="77777777" w:rsidR="00775850" w:rsidRDefault="00A65ACE">
      <w:pPr>
        <w:pStyle w:val="Bibliography"/>
      </w:pPr>
      <w:bookmarkStart w:id="689" w:name="ref-martin_boundary_1999"/>
      <w:bookmarkEnd w:id="688"/>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06394C4" w14:textId="77777777" w:rsidR="00775850" w:rsidRDefault="00A65ACE">
      <w:pPr>
        <w:pStyle w:val="Bibliography"/>
      </w:pPr>
      <w:bookmarkStart w:id="690" w:name="ref-matsubaraSunshadePatternsLeaf2009"/>
      <w:bookmarkEnd w:id="689"/>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74EF0D5" w14:textId="77777777" w:rsidR="00775850" w:rsidRDefault="00A65ACE">
      <w:pPr>
        <w:pStyle w:val="Bibliography"/>
      </w:pPr>
      <w:bookmarkStart w:id="691" w:name="ref-matusickSuddenForestCanopy2013"/>
      <w:bookmarkEnd w:id="690"/>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4A79D5BF" w14:textId="77777777" w:rsidR="00775850" w:rsidRDefault="00A65ACE">
      <w:pPr>
        <w:pStyle w:val="Bibliography"/>
      </w:pPr>
      <w:bookmarkStart w:id="692" w:name="ref-mauTemperateTropicalForest2018"/>
      <w:bookmarkEnd w:id="691"/>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3F09ED55" w14:textId="77777777" w:rsidR="00775850" w:rsidRDefault="00A65ACE">
      <w:pPr>
        <w:pStyle w:val="Bibliography"/>
      </w:pPr>
      <w:bookmarkStart w:id="693" w:name="ref-mcdowellPervasiveShiftsForest2020"/>
      <w:bookmarkEnd w:id="692"/>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7AE2B3C3" w14:textId="77777777" w:rsidR="00775850" w:rsidRDefault="00A65ACE">
      <w:pPr>
        <w:pStyle w:val="Bibliography"/>
      </w:pPr>
      <w:bookmarkStart w:id="694" w:name="ref-mcdowellRelationshipTreeHeight2011"/>
      <w:bookmarkEnd w:id="693"/>
      <w:r>
        <w:rPr>
          <w:b/>
          <w:bCs/>
        </w:rPr>
        <w:lastRenderedPageBreak/>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66173088" w14:textId="77777777" w:rsidR="00775850" w:rsidRDefault="00A65ACE">
      <w:pPr>
        <w:pStyle w:val="Bibliography"/>
      </w:pPr>
      <w:bookmarkStart w:id="695" w:name="ref-mcgregorTreeHeightLeaf2021"/>
      <w:bookmarkEnd w:id="694"/>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22ADB271" w14:textId="77777777" w:rsidR="00775850" w:rsidRDefault="00A65ACE">
      <w:pPr>
        <w:pStyle w:val="Bibliography"/>
      </w:pPr>
      <w:bookmarkStart w:id="696" w:name="ref-meakemRoleTreeSize2018"/>
      <w:bookmarkEnd w:id="695"/>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7CA35524" w14:textId="77777777" w:rsidR="00775850" w:rsidRDefault="00A65ACE">
      <w:pPr>
        <w:pStyle w:val="Bibliography"/>
      </w:pPr>
      <w:bookmarkStart w:id="697" w:name="X125210920704706108147a9ff2cef7ae8ef3516"/>
      <w:bookmarkEnd w:id="696"/>
      <w:r>
        <w:rPr>
          <w:b/>
          <w:bCs/>
        </w:rPr>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210639D8" w14:textId="77777777" w:rsidR="00775850" w:rsidRDefault="00A65ACE">
      <w:pPr>
        <w:pStyle w:val="Bibliography"/>
      </w:pPr>
      <w:bookmarkStart w:id="698" w:name="X1072843e3a648666a9369799c3d2c85f596b09b"/>
      <w:bookmarkEnd w:id="697"/>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06E5DF60" w14:textId="77777777" w:rsidR="00775850" w:rsidRDefault="00A65ACE">
      <w:pPr>
        <w:pStyle w:val="Bibliography"/>
      </w:pPr>
      <w:bookmarkStart w:id="699" w:name="ref-meehlMoreIntenseMore2004"/>
      <w:bookmarkEnd w:id="698"/>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3BB7196D" w14:textId="77777777" w:rsidR="00775850" w:rsidRDefault="00A65ACE">
      <w:pPr>
        <w:pStyle w:val="Bibliography"/>
      </w:pPr>
      <w:bookmarkStart w:id="700" w:name="Xc6b32994b54afc0a4a5006ada1c6d71f32df346"/>
      <w:bookmarkEnd w:id="699"/>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7A57433C" w14:textId="77777777" w:rsidR="00775850" w:rsidRDefault="00A65ACE">
      <w:pPr>
        <w:pStyle w:val="Bibliography"/>
      </w:pPr>
      <w:bookmarkStart w:id="701" w:name="ref-meinzerWaterTransportTrees2001"/>
      <w:bookmarkEnd w:id="700"/>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00BB506F" w14:textId="77777777" w:rsidR="00775850" w:rsidRDefault="00A65ACE">
      <w:pPr>
        <w:pStyle w:val="Bibliography"/>
      </w:pPr>
      <w:bookmarkStart w:id="702" w:name="ref-meirLeafRespirationTwo2001"/>
      <w:bookmarkEnd w:id="701"/>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2D095AB6" w14:textId="77777777" w:rsidR="00775850" w:rsidRDefault="00A65ACE">
      <w:pPr>
        <w:pStyle w:val="Bibliography"/>
      </w:pPr>
      <w:bookmarkStart w:id="703" w:name="ref-meyersModellingPlantCanopy1987"/>
      <w:bookmarkEnd w:id="702"/>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5AE9CE49" w14:textId="77777777" w:rsidR="00775850" w:rsidRDefault="00A65ACE">
      <w:pPr>
        <w:pStyle w:val="Bibliography"/>
      </w:pPr>
      <w:bookmarkStart w:id="704" w:name="X453955c739c3ed932d8f4b4b8d1cb7c62c68fc2"/>
      <w:bookmarkEnd w:id="703"/>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569BA783" w14:textId="77777777" w:rsidR="00775850" w:rsidRDefault="00A65ACE">
      <w:pPr>
        <w:pStyle w:val="Bibliography"/>
      </w:pPr>
      <w:bookmarkStart w:id="705" w:name="X7390c900f8dd81b75979856fb0f87b37fa155b2"/>
      <w:bookmarkEnd w:id="704"/>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C763EC8" w14:textId="77777777" w:rsidR="00775850" w:rsidRDefault="00A65ACE">
      <w:pPr>
        <w:pStyle w:val="Bibliography"/>
      </w:pPr>
      <w:bookmarkStart w:id="706" w:name="ref-millenLeafAngleAdaptive1979"/>
      <w:bookmarkEnd w:id="705"/>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53519A" w14:textId="77777777" w:rsidR="00775850" w:rsidRDefault="00A65ACE">
      <w:pPr>
        <w:pStyle w:val="Bibliography"/>
      </w:pPr>
      <w:bookmarkStart w:id="707" w:name="ref-millerOnlySunlitLeaves2021"/>
      <w:bookmarkEnd w:id="706"/>
      <w:r>
        <w:rPr>
          <w:b/>
          <w:bCs/>
        </w:rPr>
        <w:lastRenderedPageBreak/>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4A6E5DB5" w14:textId="77777777" w:rsidR="00775850" w:rsidRDefault="00A65ACE">
      <w:pPr>
        <w:pStyle w:val="Bibliography"/>
      </w:pPr>
      <w:bookmarkStart w:id="708" w:name="ref-millerReducedImpactLogging2011"/>
      <w:bookmarkEnd w:id="707"/>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070DBDA7" w14:textId="77777777" w:rsidR="00775850" w:rsidRDefault="00A65ACE">
      <w:pPr>
        <w:pStyle w:val="Bibliography"/>
      </w:pPr>
      <w:bookmarkStart w:id="709" w:name="Xbf8062addee18501143f8c758fd88fde31ebe5b"/>
      <w:bookmarkEnd w:id="708"/>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5315B6D" w14:textId="77777777" w:rsidR="00775850" w:rsidRDefault="00A65ACE">
      <w:pPr>
        <w:pStyle w:val="Bibliography"/>
      </w:pPr>
      <w:bookmarkStart w:id="710" w:name="ref-missonPartitioningForestCarbon2007"/>
      <w:bookmarkEnd w:id="709"/>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18D416F" w14:textId="77777777" w:rsidR="00775850" w:rsidRDefault="00A65ACE">
      <w:pPr>
        <w:pStyle w:val="Bibliography"/>
      </w:pPr>
      <w:bookmarkStart w:id="711" w:name="ref-monsonLeafIsopreneEmission2021"/>
      <w:bookmarkEnd w:id="710"/>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141B2F" w14:textId="77777777" w:rsidR="00775850" w:rsidRDefault="00A65ACE">
      <w:pPr>
        <w:pStyle w:val="Bibliography"/>
      </w:pPr>
      <w:bookmarkStart w:id="712" w:name="X7367c09b9474d8c3778de25e6afc4060b3f29f8"/>
      <w:bookmarkEnd w:id="711"/>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1563CE71" w14:textId="77777777" w:rsidR="00775850" w:rsidRDefault="00A65ACE">
      <w:pPr>
        <w:pStyle w:val="Bibliography"/>
      </w:pPr>
      <w:bookmarkStart w:id="713" w:name="ref-moorcroftMethodScalingVegetation2001"/>
      <w:bookmarkEnd w:id="712"/>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0F37BE6" w14:textId="77777777" w:rsidR="00775850" w:rsidRDefault="00A65ACE">
      <w:pPr>
        <w:pStyle w:val="Bibliography"/>
      </w:pPr>
      <w:bookmarkStart w:id="714" w:name="X75d3a8b21cd2abd3d8f727654c319bdbb55e9d1"/>
      <w:bookmarkEnd w:id="713"/>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07E4FEE6" w14:textId="77777777" w:rsidR="00775850" w:rsidRDefault="00A65ACE">
      <w:pPr>
        <w:pStyle w:val="Bibliography"/>
      </w:pPr>
      <w:bookmarkStart w:id="715" w:name="ref-mottStomatalResponsesHumidity1991"/>
      <w:bookmarkEnd w:id="714"/>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771376F2" w14:textId="77777777" w:rsidR="00775850" w:rsidRDefault="00A65ACE">
      <w:pPr>
        <w:pStyle w:val="Bibliography"/>
      </w:pPr>
      <w:bookmarkStart w:id="716" w:name="ref-muir_tealeaves_2019"/>
      <w:bookmarkEnd w:id="715"/>
      <w:r>
        <w:rPr>
          <w:b/>
          <w:bCs/>
        </w:rPr>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40C7275D" w14:textId="77777777" w:rsidR="00775850" w:rsidRDefault="00A65ACE">
      <w:pPr>
        <w:pStyle w:val="Bibliography"/>
      </w:pPr>
      <w:bookmarkStart w:id="717" w:name="X907633d04839e8ce248d54c262ced10f0874dc4"/>
      <w:bookmarkEnd w:id="716"/>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333DE198" w14:textId="77777777" w:rsidR="00775850" w:rsidRDefault="00A65ACE">
      <w:pPr>
        <w:pStyle w:val="Bibliography"/>
      </w:pPr>
      <w:bookmarkStart w:id="718" w:name="X0dcb5d30ff1289cdf177dfee2573097c8566c97"/>
      <w:bookmarkEnd w:id="717"/>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80450A5" w14:textId="77777777" w:rsidR="00775850" w:rsidRDefault="00A65ACE">
      <w:pPr>
        <w:pStyle w:val="Bibliography"/>
      </w:pPr>
      <w:bookmarkStart w:id="719" w:name="ref-musselmanEstimationSolarDirect2013"/>
      <w:bookmarkEnd w:id="718"/>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0896AE46" w14:textId="77777777" w:rsidR="00775850" w:rsidRDefault="00A65ACE">
      <w:pPr>
        <w:pStyle w:val="Bibliography"/>
      </w:pPr>
      <w:bookmarkStart w:id="720" w:name="ref-nakamuraForestsTheirCanopies2017"/>
      <w:bookmarkEnd w:id="719"/>
      <w:r>
        <w:rPr>
          <w:b/>
          <w:bCs/>
        </w:rPr>
        <w:lastRenderedPageBreak/>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17A86F3A" w14:textId="77777777" w:rsidR="00775850" w:rsidRDefault="00A65ACE">
      <w:pPr>
        <w:pStyle w:val="Bibliography"/>
      </w:pPr>
      <w:bookmarkStart w:id="721" w:name="X186c85518ae09b2a4ccd6aa05cc5bb69bd91624"/>
      <w:bookmarkEnd w:id="720"/>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3BFB599" w14:textId="77777777" w:rsidR="00775850" w:rsidRDefault="00A65ACE">
      <w:pPr>
        <w:pStyle w:val="Bibliography"/>
      </w:pPr>
      <w:bookmarkStart w:id="722" w:name="X2a62a2b24cf5d08d26d2b72f4f2d20064113475"/>
      <w:bookmarkEnd w:id="721"/>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CA68AE4" w14:textId="77777777" w:rsidR="00775850" w:rsidRDefault="00A65ACE">
      <w:pPr>
        <w:pStyle w:val="Bibliography"/>
      </w:pPr>
      <w:bookmarkStart w:id="723" w:name="ref-niinemetsResponsesForestTrees2010"/>
      <w:bookmarkEnd w:id="722"/>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7C2B44A3" w14:textId="77777777" w:rsidR="00775850" w:rsidRDefault="00A65ACE">
      <w:pPr>
        <w:pStyle w:val="Bibliography"/>
      </w:pPr>
      <w:bookmarkStart w:id="724" w:name="ref-niinemetsLeafAgeDependent2016"/>
      <w:bookmarkEnd w:id="723"/>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2F50C11" w14:textId="77777777" w:rsidR="00775850" w:rsidRDefault="00A65ACE">
      <w:pPr>
        <w:pStyle w:val="Bibliography"/>
      </w:pPr>
      <w:bookmarkStart w:id="725" w:name="Xfd0febf23c03b23729080c56b674b637e8fc795"/>
      <w:bookmarkEnd w:id="724"/>
      <w:r>
        <w:rPr>
          <w:b/>
          <w:bCs/>
        </w:rPr>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DDC9C8D" w14:textId="77777777" w:rsidR="00775850" w:rsidRDefault="00A65ACE">
      <w:pPr>
        <w:pStyle w:val="Bibliography"/>
      </w:pPr>
      <w:bookmarkStart w:id="726" w:name="X30d206372820a5cc0303cc917b97fe6ff34d628"/>
      <w:bookmarkEnd w:id="725"/>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036EA5CB" w14:textId="77777777" w:rsidR="00775850" w:rsidRDefault="00A65ACE">
      <w:pPr>
        <w:pStyle w:val="Bibliography"/>
      </w:pPr>
      <w:bookmarkStart w:id="727" w:name="X423affbf5f39a114486130c3c82faf24f36c63c"/>
      <w:bookmarkEnd w:id="726"/>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46DB04AF" w14:textId="77777777" w:rsidR="00775850" w:rsidRDefault="00A65ACE">
      <w:pPr>
        <w:pStyle w:val="Bibliography"/>
      </w:pPr>
      <w:bookmarkStart w:id="728" w:name="Xed73913f3beac2c1f1511e78b221184ec4e3a8d"/>
      <w:bookmarkEnd w:id="727"/>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5B4F804B" w14:textId="77777777" w:rsidR="00775850" w:rsidRDefault="00A65ACE">
      <w:pPr>
        <w:pStyle w:val="Bibliography"/>
      </w:pPr>
      <w:bookmarkStart w:id="729" w:name="ref-niinemetsShapeLeafPhotosynthetic1999"/>
      <w:bookmarkEnd w:id="728"/>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13F9AB78" w14:textId="77777777" w:rsidR="00775850" w:rsidRDefault="00A65ACE">
      <w:pPr>
        <w:pStyle w:val="Bibliography"/>
      </w:pPr>
      <w:bookmarkStart w:id="730" w:name="ref-niinemetsCanopyGradientsLeaf2004"/>
      <w:bookmarkEnd w:id="729"/>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6C33D57C" w14:textId="77777777" w:rsidR="00775850" w:rsidRDefault="00A65ACE">
      <w:pPr>
        <w:pStyle w:val="Bibliography"/>
      </w:pPr>
      <w:bookmarkStart w:id="731" w:name="ref-niinemetsHowLightTemperature2015"/>
      <w:bookmarkEnd w:id="730"/>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1B91ED69" w14:textId="77777777" w:rsidR="00775850" w:rsidRDefault="00A65ACE">
      <w:pPr>
        <w:pStyle w:val="Bibliography"/>
      </w:pPr>
      <w:bookmarkStart w:id="732" w:name="X591d0a3681bd96fdd8728034462bc899826d770"/>
      <w:bookmarkEnd w:id="731"/>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84D9642" w14:textId="77777777" w:rsidR="00775850" w:rsidRDefault="00A65ACE">
      <w:pPr>
        <w:pStyle w:val="Bibliography"/>
      </w:pPr>
      <w:bookmarkStart w:id="733" w:name="ref-niyogiSafetyValvesPhotosynthesis2000"/>
      <w:bookmarkEnd w:id="732"/>
      <w:r>
        <w:rPr>
          <w:b/>
          <w:bCs/>
        </w:rPr>
        <w:lastRenderedPageBreak/>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638A35E5" w14:textId="77777777" w:rsidR="00775850" w:rsidRDefault="00A65ACE">
      <w:pPr>
        <w:pStyle w:val="Bibliography"/>
      </w:pPr>
      <w:bookmarkStart w:id="734" w:name="Xe321083f01c35f3ddd8a47385fe217465481b47"/>
      <w:bookmarkEnd w:id="733"/>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8427CD0" w14:textId="77777777" w:rsidR="00775850" w:rsidRDefault="00A65ACE">
      <w:pPr>
        <w:pStyle w:val="Bibliography"/>
      </w:pPr>
      <w:bookmarkStart w:id="735" w:name="ref-nunesForestFragmentationImpacts2022"/>
      <w:bookmarkEnd w:id="734"/>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9BB239C" w14:textId="77777777" w:rsidR="00775850" w:rsidRDefault="00A65ACE">
      <w:pPr>
        <w:pStyle w:val="Bibliography"/>
      </w:pPr>
      <w:bookmarkStart w:id="736" w:name="ref-osullivanThermalLimitsLeaf2017"/>
      <w:bookmarkEnd w:id="735"/>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5B51EEAA" w14:textId="77777777" w:rsidR="00775850" w:rsidRDefault="00A65ACE">
      <w:pPr>
        <w:pStyle w:val="Bibliography"/>
      </w:pPr>
      <w:bookmarkStart w:id="737" w:name="ref-oishiWarmerTemperaturesReduce2018"/>
      <w:bookmarkEnd w:id="736"/>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13DC52C" w14:textId="77777777" w:rsidR="00775850" w:rsidRDefault="00A65ACE">
      <w:pPr>
        <w:pStyle w:val="Bibliography"/>
      </w:pPr>
      <w:bookmarkStart w:id="738" w:name="ref-oldhamHydrostaticGradientNot2010"/>
      <w:bookmarkEnd w:id="737"/>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69C22BE2" w14:textId="77777777" w:rsidR="00775850" w:rsidRDefault="00A65ACE">
      <w:pPr>
        <w:pStyle w:val="Bibliography"/>
      </w:pPr>
      <w:bookmarkStart w:id="739" w:name="ref-olsonPlantHeightHydraulic2018"/>
      <w:bookmarkEnd w:id="738"/>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91A6387" w14:textId="77777777" w:rsidR="00775850" w:rsidRDefault="00A65ACE">
      <w:pPr>
        <w:pStyle w:val="Bibliography"/>
      </w:pPr>
      <w:bookmarkStart w:id="740" w:name="ref-osadaLeafDynamicsMaintenance2001"/>
      <w:bookmarkEnd w:id="739"/>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469177E" w14:textId="77777777" w:rsidR="00775850" w:rsidRDefault="00A65ACE">
      <w:pPr>
        <w:pStyle w:val="Bibliography"/>
      </w:pPr>
      <w:bookmarkStart w:id="741" w:name="ref-osnasDivergentDriversLeaf2018"/>
      <w:bookmarkEnd w:id="740"/>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2EB73ABB" w14:textId="77777777" w:rsidR="00775850" w:rsidRDefault="00A65ACE">
      <w:pPr>
        <w:pStyle w:val="Bibliography"/>
      </w:pPr>
      <w:bookmarkStart w:id="742" w:name="X5349a2a590687dae1d302b9d843e94191f30bb0"/>
      <w:bookmarkEnd w:id="741"/>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654D85F" w14:textId="77777777" w:rsidR="00775850" w:rsidRDefault="00A65ACE">
      <w:pPr>
        <w:pStyle w:val="Bibliography"/>
      </w:pPr>
      <w:bookmarkStart w:id="743" w:name="X52f4896d88c935483be9f5e77d74ba89b4f43b9"/>
      <w:bookmarkEnd w:id="742"/>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3FFD9671" w14:textId="77777777" w:rsidR="00775850" w:rsidRDefault="00A65ACE">
      <w:pPr>
        <w:pStyle w:val="Bibliography"/>
      </w:pPr>
      <w:bookmarkStart w:id="744" w:name="X4d2953009f091dbd10cf581df3453e1bbdedf64"/>
      <w:bookmarkEnd w:id="743"/>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7E815665" w14:textId="77777777" w:rsidR="00775850" w:rsidRDefault="00A65ACE">
      <w:pPr>
        <w:pStyle w:val="Bibliography"/>
      </w:pPr>
      <w:bookmarkStart w:id="745" w:name="ref-parkerVerticalProfileCanopy1989"/>
      <w:bookmarkEnd w:id="744"/>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42DC6FBB" w14:textId="77777777" w:rsidR="00775850" w:rsidRDefault="00A65ACE">
      <w:pPr>
        <w:pStyle w:val="Bibliography"/>
      </w:pPr>
      <w:bookmarkStart w:id="746" w:name="ref-parkerStructuralPhenologyLeaf2004"/>
      <w:bookmarkEnd w:id="745"/>
      <w:r>
        <w:rPr>
          <w:b/>
          <w:bCs/>
        </w:rPr>
        <w:lastRenderedPageBreak/>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1DB72956" w14:textId="77777777" w:rsidR="00775850" w:rsidRDefault="00A65ACE">
      <w:pPr>
        <w:pStyle w:val="Bibliography"/>
      </w:pPr>
      <w:bookmarkStart w:id="747" w:name="ref-pauTropicalForestTemperature2018"/>
      <w:bookmarkEnd w:id="746"/>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16B977E6" w14:textId="77777777" w:rsidR="00775850" w:rsidRDefault="00A65ACE">
      <w:pPr>
        <w:pStyle w:val="Bibliography"/>
      </w:pPr>
      <w:bookmarkStart w:id="748" w:name="ref-penmanWeatherWheatEssay1960"/>
      <w:bookmarkEnd w:id="747"/>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4397A1C" w14:textId="77777777" w:rsidR="00775850" w:rsidRDefault="00A65ACE">
      <w:pPr>
        <w:pStyle w:val="Bibliography"/>
      </w:pPr>
      <w:bookmarkStart w:id="749" w:name="ref-perezIncreasingHumidityThreatens2018"/>
      <w:bookmarkEnd w:id="748"/>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0C0E6FEC" w14:textId="77777777" w:rsidR="00775850" w:rsidRDefault="00A65ACE">
      <w:pPr>
        <w:pStyle w:val="Bibliography"/>
      </w:pPr>
      <w:bookmarkStart w:id="750" w:name="X3f5cd2491510a094669682339d5db6ec2aea137"/>
      <w:bookmarkEnd w:id="749"/>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20E86BDB" w14:textId="77777777" w:rsidR="00775850" w:rsidRDefault="00A65ACE">
      <w:pPr>
        <w:pStyle w:val="Bibliography"/>
      </w:pPr>
      <w:bookmarkStart w:id="751" w:name="Xa4837fdcdd27c96458e6a393529ee36700d3734"/>
      <w:bookmarkEnd w:id="750"/>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0F7E701A" w14:textId="77777777" w:rsidR="00775850" w:rsidRDefault="00A65ACE">
      <w:pPr>
        <w:pStyle w:val="Bibliography"/>
      </w:pPr>
      <w:bookmarkStart w:id="752" w:name="ref-poorterLeafOpticalProperties2000"/>
      <w:bookmarkEnd w:id="751"/>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09F4A20" w14:textId="77777777" w:rsidR="00775850" w:rsidRDefault="00A65ACE">
      <w:pPr>
        <w:pStyle w:val="Bibliography"/>
      </w:pPr>
      <w:bookmarkStart w:id="753" w:name="ref-poorterLeafOpticalProperties1995"/>
      <w:bookmarkEnd w:id="752"/>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79EB5555" w14:textId="77777777" w:rsidR="00775850" w:rsidRDefault="00A65ACE">
      <w:pPr>
        <w:pStyle w:val="Bibliography"/>
      </w:pPr>
      <w:bookmarkStart w:id="754" w:name="Xb7d1d2f0249dcd96734b70aebe06a689422e78a"/>
      <w:bookmarkEnd w:id="753"/>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435A86C" w14:textId="77777777" w:rsidR="00775850" w:rsidRDefault="00A65ACE">
      <w:pPr>
        <w:pStyle w:val="Bibliography"/>
      </w:pPr>
      <w:bookmarkStart w:id="755" w:name="ref-ramboCanopyMicroclimateResponse2009"/>
      <w:bookmarkEnd w:id="754"/>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98B1712" w14:textId="77777777" w:rsidR="00775850" w:rsidRDefault="00A65ACE">
      <w:pPr>
        <w:pStyle w:val="Bibliography"/>
      </w:pPr>
      <w:bookmarkStart w:id="756" w:name="ref-raupachLagrangianAnalysisScalar1987"/>
      <w:bookmarkEnd w:id="755"/>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00CD3A" w14:textId="77777777" w:rsidR="00775850" w:rsidRDefault="00A65ACE">
      <w:pPr>
        <w:pStyle w:val="Bibliography"/>
      </w:pPr>
      <w:bookmarkStart w:id="757" w:name="ref-RaupachM.R1989Ttip"/>
      <w:bookmarkEnd w:id="756"/>
      <w:r>
        <w:rPr>
          <w:b/>
          <w:bCs/>
        </w:rPr>
        <w:t>Raupach</w:t>
      </w:r>
      <w:r>
        <w:t xml:space="preserve">. </w:t>
      </w:r>
      <w:r>
        <w:rPr>
          <w:b/>
          <w:bCs/>
        </w:rPr>
        <w:t>1989</w:t>
      </w:r>
      <w:r>
        <w:t>. Turbulent transfer in plant canopies. In: Plant canopies. Cambridge University Press, 41–62.</w:t>
      </w:r>
    </w:p>
    <w:p w14:paraId="31CE130C" w14:textId="77777777" w:rsidR="00775850" w:rsidRDefault="00A65ACE">
      <w:pPr>
        <w:pStyle w:val="Bibliography"/>
      </w:pPr>
      <w:bookmarkStart w:id="758" w:name="ref-raupachAveragingProceduresFlow1982"/>
      <w:bookmarkEnd w:id="757"/>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49BD7931" w14:textId="77777777" w:rsidR="00775850" w:rsidRDefault="00A65ACE">
      <w:pPr>
        <w:pStyle w:val="Bibliography"/>
      </w:pPr>
      <w:bookmarkStart w:id="759" w:name="ref-rey-sanchez_spatial_2016"/>
      <w:bookmarkEnd w:id="758"/>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04DF31BC" w14:textId="77777777" w:rsidR="00775850" w:rsidRDefault="00A65ACE">
      <w:pPr>
        <w:pStyle w:val="Bibliography"/>
      </w:pPr>
      <w:bookmarkStart w:id="760" w:name="Xd468fc739231476dedc93b0540f7d4c2d655c97"/>
      <w:bookmarkEnd w:id="759"/>
      <w:r>
        <w:rPr>
          <w:b/>
          <w:bCs/>
        </w:rPr>
        <w:lastRenderedPageBreak/>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0183A01D" w14:textId="77777777" w:rsidR="00775850" w:rsidRDefault="00A65ACE">
      <w:pPr>
        <w:pStyle w:val="Bibliography"/>
      </w:pPr>
      <w:bookmarkStart w:id="761" w:name="ref-rijkersEffectTreeHeight2000a"/>
      <w:bookmarkEnd w:id="760"/>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31A22F75" w14:textId="77777777" w:rsidR="00775850" w:rsidRDefault="00A65ACE">
      <w:pPr>
        <w:pStyle w:val="Bibliography"/>
      </w:pPr>
      <w:bookmarkStart w:id="762" w:name="Xe0e43ce7993b886f38c347a0da76215159e5758"/>
      <w:bookmarkEnd w:id="761"/>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36037AD1" w14:textId="77777777" w:rsidR="00775850" w:rsidRDefault="00A65ACE">
      <w:pPr>
        <w:pStyle w:val="Bibliography"/>
      </w:pPr>
      <w:bookmarkStart w:id="763" w:name="ref-rohdeBerkeleyEarthLand2020"/>
      <w:bookmarkEnd w:id="762"/>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E8B64B4" w14:textId="77777777" w:rsidR="00775850" w:rsidRDefault="00A65ACE">
      <w:pPr>
        <w:pStyle w:val="Bibliography"/>
      </w:pPr>
      <w:bookmarkStart w:id="764" w:name="X7407d7b0eb22fe71d68b522f479ab18e69f7d08"/>
      <w:bookmarkEnd w:id="763"/>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04A3152D" w14:textId="77777777" w:rsidR="00775850" w:rsidRDefault="00A65ACE">
      <w:pPr>
        <w:pStyle w:val="Bibliography"/>
      </w:pPr>
      <w:bookmarkStart w:id="765" w:name="ref-rozendaalPlasticityLeafTraits2006"/>
      <w:bookmarkEnd w:id="764"/>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7F701345" w14:textId="77777777" w:rsidR="00775850" w:rsidRDefault="00A65ACE">
      <w:pPr>
        <w:pStyle w:val="Bibliography"/>
      </w:pPr>
      <w:bookmarkStart w:id="766" w:name="ref-ruehrWaterAvailabilityDominant2016"/>
      <w:bookmarkEnd w:id="765"/>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09A0398D" w14:textId="77777777" w:rsidR="00775850" w:rsidRDefault="00A65ACE">
      <w:pPr>
        <w:pStyle w:val="Bibliography"/>
      </w:pPr>
      <w:bookmarkStart w:id="767" w:name="ref-russellResidenceTimesDecay2014"/>
      <w:bookmarkEnd w:id="766"/>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62CC96E2" w14:textId="77777777" w:rsidR="00775850" w:rsidRDefault="00A65ACE">
      <w:pPr>
        <w:pStyle w:val="Bibliography"/>
      </w:pPr>
      <w:bookmarkStart w:id="768" w:name="ref-sackHydrologyLeavesCoordination2003"/>
      <w:bookmarkEnd w:id="767"/>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5DC552F0" w14:textId="77777777" w:rsidR="00775850" w:rsidRDefault="00A65ACE">
      <w:pPr>
        <w:pStyle w:val="Bibliography"/>
      </w:pPr>
      <w:bookmarkStart w:id="769" w:name="ref-sackHowStrongIntracanopy2006"/>
      <w:bookmarkEnd w:id="768"/>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60B9E2C" w14:textId="77777777" w:rsidR="00775850" w:rsidRDefault="00A65ACE">
      <w:pPr>
        <w:pStyle w:val="Bibliography"/>
      </w:pPr>
      <w:bookmarkStart w:id="770" w:name="ref-sackLeafVenationStructure2013"/>
      <w:bookmarkEnd w:id="769"/>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36BFE7C9" w14:textId="77777777" w:rsidR="00775850" w:rsidRDefault="00A65ACE">
      <w:pPr>
        <w:pStyle w:val="Bibliography"/>
      </w:pPr>
      <w:bookmarkStart w:id="771" w:name="ref-sageTemperatureResponseC32007"/>
      <w:bookmarkEnd w:id="770"/>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7B2BCFC6" w14:textId="77777777" w:rsidR="00775850" w:rsidRDefault="00A65ACE">
      <w:pPr>
        <w:pStyle w:val="Bibliography"/>
      </w:pPr>
      <w:bookmarkStart w:id="772" w:name="X8d30f857686f30ca4b603af1167de1be18c136e"/>
      <w:bookmarkEnd w:id="771"/>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5ACEE340" w14:textId="77777777" w:rsidR="00775850" w:rsidRDefault="00A65ACE">
      <w:pPr>
        <w:pStyle w:val="Bibliography"/>
      </w:pPr>
      <w:bookmarkStart w:id="773" w:name="ref-sanchesDifferentialLeafTraits2010"/>
      <w:bookmarkEnd w:id="772"/>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4DF1060F" w14:textId="77777777" w:rsidR="00775850" w:rsidRDefault="00A65ACE">
      <w:pPr>
        <w:pStyle w:val="Bibliography"/>
      </w:pPr>
      <w:bookmarkStart w:id="774" w:name="ref-scafaroResponsesLeafRespiration2021"/>
      <w:bookmarkEnd w:id="773"/>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3282584C" w14:textId="77777777" w:rsidR="00775850" w:rsidRDefault="00A65ACE">
      <w:pPr>
        <w:pStyle w:val="Bibliography"/>
      </w:pPr>
      <w:bookmarkStart w:id="775" w:name="X5a654ec7ca6292120c346c0b1ed78cabd8807e6"/>
      <w:bookmarkEnd w:id="774"/>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D823632" w14:textId="77777777" w:rsidR="00775850" w:rsidRDefault="00A65ACE">
      <w:pPr>
        <w:pStyle w:val="Bibliography"/>
      </w:pPr>
      <w:bookmarkStart w:id="776" w:name="Xd512cc2c2f5c07eb41a83b5e4dc09ab9e8f77cc"/>
      <w:bookmarkEnd w:id="775"/>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17660D29" w14:textId="77777777" w:rsidR="00775850" w:rsidRDefault="00A65ACE">
      <w:pPr>
        <w:pStyle w:val="Bibliography"/>
      </w:pPr>
      <w:bookmarkStart w:id="777" w:name="X9494af249d01883b511ad418d063264284c10d5"/>
      <w:bookmarkEnd w:id="776"/>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1138E13" w14:textId="77777777" w:rsidR="00775850" w:rsidRDefault="00A65ACE">
      <w:pPr>
        <w:pStyle w:val="Bibliography"/>
      </w:pPr>
      <w:bookmarkStart w:id="778" w:name="X0908116febd5ea5c35b2add35c2f6a30147dcfd"/>
      <w:bookmarkEnd w:id="777"/>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263E40E0" w14:textId="77777777" w:rsidR="00775850" w:rsidRDefault="00A65ACE">
      <w:pPr>
        <w:pStyle w:val="Bibliography"/>
      </w:pPr>
      <w:bookmarkStart w:id="779" w:name="ref-schymanskiStomatalControlLeaf2013"/>
      <w:bookmarkEnd w:id="778"/>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3D4BA046" w14:textId="77777777" w:rsidR="00775850" w:rsidRDefault="00A65ACE">
      <w:pPr>
        <w:pStyle w:val="Bibliography"/>
      </w:pPr>
      <w:bookmarkStart w:id="780" w:name="Xdceb1199821527f6bf9d2dda4873cb62a942057"/>
      <w:bookmarkEnd w:id="779"/>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9508189" w14:textId="77777777" w:rsidR="00775850" w:rsidRDefault="00A65ACE">
      <w:pPr>
        <w:pStyle w:val="Bibliography"/>
      </w:pPr>
      <w:bookmarkStart w:id="781" w:name="ref-sharkeyEffectsModerateHeat2005"/>
      <w:bookmarkEnd w:id="780"/>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40863205" w14:textId="77777777" w:rsidR="00775850" w:rsidRDefault="00A65ACE">
      <w:pPr>
        <w:pStyle w:val="Bibliography"/>
      </w:pPr>
      <w:bookmarkStart w:id="782" w:name="ref-sharkeyFutureIsopreneEmission2014"/>
      <w:bookmarkEnd w:id="781"/>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7739CE11" w14:textId="77777777" w:rsidR="00775850" w:rsidRDefault="00A65ACE">
      <w:pPr>
        <w:pStyle w:val="Bibliography"/>
      </w:pPr>
      <w:bookmarkStart w:id="783" w:name="ref-sharkeyIsopreneEmissionPlants2008"/>
      <w:bookmarkEnd w:id="782"/>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FA363B9" w14:textId="77777777" w:rsidR="00775850" w:rsidRDefault="00A65ACE">
      <w:pPr>
        <w:pStyle w:val="Bibliography"/>
      </w:pPr>
      <w:bookmarkStart w:id="784" w:name="ref-shawSecondaryWindSpeed1977"/>
      <w:bookmarkEnd w:id="783"/>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3A35B2A8" w14:textId="77777777" w:rsidR="00775850" w:rsidRDefault="00A65ACE">
      <w:pPr>
        <w:pStyle w:val="Bibliography"/>
      </w:pPr>
      <w:bookmarkStart w:id="785" w:name="ref-shugartGapModelsTheir2018"/>
      <w:bookmarkEnd w:id="784"/>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3913BA03" w14:textId="77777777" w:rsidR="00775850" w:rsidRDefault="00A65ACE">
      <w:pPr>
        <w:pStyle w:val="Bibliography"/>
      </w:pPr>
      <w:bookmarkStart w:id="786" w:name="ref-sillettIncreasingWoodProduction2010"/>
      <w:bookmarkEnd w:id="785"/>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4D3DCE8" w14:textId="77777777" w:rsidR="00775850" w:rsidRDefault="00A65ACE">
      <w:pPr>
        <w:pStyle w:val="Bibliography"/>
      </w:pPr>
      <w:bookmarkStart w:id="787" w:name="ref-sitchEvaluationEcosystemDynamics2003"/>
      <w:bookmarkEnd w:id="786"/>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0ECE85A1" w14:textId="77777777" w:rsidR="00775850" w:rsidRDefault="00A65ACE">
      <w:pPr>
        <w:pStyle w:val="Bibliography"/>
      </w:pPr>
      <w:bookmarkStart w:id="788" w:name="ref-slotLeafHeatTolerance2021"/>
      <w:bookmarkEnd w:id="787"/>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23E920B2" w14:textId="77777777" w:rsidR="00775850" w:rsidRDefault="00A65ACE">
      <w:pPr>
        <w:pStyle w:val="Bibliography"/>
      </w:pPr>
      <w:bookmarkStart w:id="789" w:name="ref-slotGeneralPatternsAcclimation2015"/>
      <w:bookmarkEnd w:id="788"/>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419810C6" w14:textId="77777777" w:rsidR="00775850" w:rsidRDefault="00A65ACE">
      <w:pPr>
        <w:pStyle w:val="Bibliography"/>
      </w:pPr>
      <w:bookmarkStart w:id="790" w:name="ref-slotPhotosyntheticHeatTolerance2019"/>
      <w:bookmarkEnd w:id="789"/>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01C85A0B" w14:textId="77777777" w:rsidR="00775850" w:rsidRDefault="00A65ACE">
      <w:pPr>
        <w:pStyle w:val="Bibliography"/>
      </w:pPr>
      <w:bookmarkStart w:id="791" w:name="X75cbe6a31812568682a7af67d1d0ce4cc38fc6f"/>
      <w:bookmarkEnd w:id="790"/>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7E3310DD" w14:textId="77777777" w:rsidR="00775850" w:rsidRDefault="00A65ACE">
      <w:pPr>
        <w:pStyle w:val="Bibliography"/>
      </w:pPr>
      <w:bookmarkStart w:id="792" w:name="ref-slotSituTemperatureResponse2017"/>
      <w:bookmarkEnd w:id="791"/>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81AE953" w14:textId="77777777" w:rsidR="00775850" w:rsidRDefault="00A65ACE">
      <w:pPr>
        <w:pStyle w:val="Bibliography"/>
      </w:pPr>
      <w:bookmarkStart w:id="793" w:name="ref-smithShootStructuralEffects1988"/>
      <w:bookmarkEnd w:id="792"/>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0B75C316" w14:textId="77777777" w:rsidR="00775850" w:rsidRDefault="00A65ACE">
      <w:pPr>
        <w:pStyle w:val="Bibliography"/>
      </w:pPr>
      <w:bookmarkStart w:id="794" w:name="X324de6ef77d416689176d564c22f86fd4eebe4e"/>
      <w:bookmarkEnd w:id="793"/>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C9E3BB" w14:textId="77777777" w:rsidR="00775850" w:rsidRDefault="00A65ACE">
      <w:pPr>
        <w:pStyle w:val="Bibliography"/>
      </w:pPr>
      <w:bookmarkStart w:id="795" w:name="X2431e27181524765370cc7f7345b0da9a6ffa47"/>
      <w:bookmarkEnd w:id="794"/>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3F325460" w14:textId="77777777" w:rsidR="00775850" w:rsidRDefault="00A65ACE">
      <w:pPr>
        <w:pStyle w:val="Bibliography"/>
      </w:pPr>
      <w:bookmarkStart w:id="796" w:name="ref-smithEmpiricalEvidenceResilience2020"/>
      <w:bookmarkEnd w:id="795"/>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08DBBFBE" w14:textId="77777777" w:rsidR="00775850" w:rsidRDefault="00A65ACE">
      <w:pPr>
        <w:pStyle w:val="Bibliography"/>
      </w:pPr>
      <w:bookmarkStart w:id="797" w:name="ref-songTreeSurfaceTemperature2020"/>
      <w:bookmarkEnd w:id="796"/>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1579FD5" w14:textId="77777777" w:rsidR="00775850" w:rsidRDefault="00A65ACE">
      <w:pPr>
        <w:pStyle w:val="Bibliography"/>
      </w:pPr>
      <w:bookmarkStart w:id="798" w:name="Xe9690ce09891863e171cd1c20e7c9a61a6225eb"/>
      <w:bookmarkEnd w:id="797"/>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99B96FB" w14:textId="77777777" w:rsidR="00775850" w:rsidRDefault="00A65ACE">
      <w:pPr>
        <w:pStyle w:val="Bibliography"/>
      </w:pPr>
      <w:bookmarkStart w:id="799" w:name="ref-starkAmazonForestCarbon2012"/>
      <w:bookmarkEnd w:id="798"/>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FBE489" w14:textId="77777777" w:rsidR="00775850" w:rsidRDefault="00A65ACE">
      <w:pPr>
        <w:pStyle w:val="Bibliography"/>
      </w:pPr>
      <w:bookmarkStart w:id="800" w:name="X3e45e3c1efc07bc235004ad69bf4d3814f0ff32"/>
      <w:bookmarkEnd w:id="799"/>
      <w:r>
        <w:rPr>
          <w:b/>
          <w:bCs/>
        </w:rPr>
        <w:lastRenderedPageBreak/>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0A7B554F" w14:textId="77777777" w:rsidR="00775850" w:rsidRDefault="00A65ACE">
      <w:pPr>
        <w:pStyle w:val="Bibliography"/>
      </w:pPr>
      <w:bookmarkStart w:id="801" w:name="ref-stovallTreeHeightExplains2019"/>
      <w:bookmarkEnd w:id="800"/>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38845CCA" w14:textId="77777777" w:rsidR="00775850" w:rsidRDefault="00A65ACE">
      <w:pPr>
        <w:pStyle w:val="Bibliography"/>
      </w:pPr>
      <w:bookmarkStart w:id="802" w:name="X5eb1944230255a4dc8f5e03fbac6c36fd70b268"/>
      <w:bookmarkEnd w:id="801"/>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8E887DA" w14:textId="77777777" w:rsidR="00775850" w:rsidRDefault="00A65ACE">
      <w:pPr>
        <w:pStyle w:val="Bibliography"/>
      </w:pPr>
      <w:bookmarkStart w:id="803" w:name="ref-suzukiReactiveOxygenSpecies2006a"/>
      <w:bookmarkEnd w:id="802"/>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1BB08133" w14:textId="77777777" w:rsidR="00775850" w:rsidRDefault="00A65ACE">
      <w:pPr>
        <w:pStyle w:val="Bibliography"/>
      </w:pPr>
      <w:bookmarkStart w:id="804" w:name="ref-simpragaVerticalCanopyGradient2013"/>
      <w:bookmarkEnd w:id="803"/>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5D59548C" w14:textId="77777777" w:rsidR="00775850" w:rsidRDefault="00A65ACE">
      <w:pPr>
        <w:pStyle w:val="Bibliography"/>
      </w:pPr>
      <w:bookmarkStart w:id="805" w:name="ref-tangLightdrivenGrowthAmazon2017"/>
      <w:bookmarkEnd w:id="804"/>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470D6297" w14:textId="77777777" w:rsidR="00775850" w:rsidRDefault="00A65ACE">
      <w:pPr>
        <w:pStyle w:val="Bibliography"/>
      </w:pPr>
      <w:bookmarkStart w:id="806" w:name="ref-tanOptimumAirTemperature2017"/>
      <w:bookmarkEnd w:id="805"/>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78C0BA0" w14:textId="77777777" w:rsidR="00775850" w:rsidRDefault="00A65ACE">
      <w:pPr>
        <w:pStyle w:val="Bibliography"/>
      </w:pPr>
      <w:bookmarkStart w:id="807" w:name="ref-taylorIsopreneEmissionStructures2018"/>
      <w:bookmarkEnd w:id="806"/>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2A6F1FD" w14:textId="77777777" w:rsidR="00775850" w:rsidRDefault="00A65ACE">
      <w:pPr>
        <w:pStyle w:val="Bibliography"/>
      </w:pPr>
      <w:bookmarkStart w:id="808" w:name="ref-taylorCapacityEmitIsoprene2019"/>
      <w:bookmarkEnd w:id="807"/>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599E29DC" w14:textId="77777777" w:rsidR="00775850" w:rsidRDefault="00A65ACE">
      <w:pPr>
        <w:pStyle w:val="Bibliography"/>
      </w:pPr>
      <w:bookmarkStart w:id="809" w:name="ref-taylorNewFieldInstrument2021"/>
      <w:bookmarkEnd w:id="808"/>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3B8CA8C" w14:textId="77777777" w:rsidR="00775850" w:rsidRDefault="00A65ACE">
      <w:pPr>
        <w:pStyle w:val="Bibliography"/>
      </w:pPr>
      <w:bookmarkStart w:id="810" w:name="ref-tepleyVulnerabilityForestLoss2017"/>
      <w:bookmarkEnd w:id="809"/>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033F1D60" w14:textId="77777777" w:rsidR="00775850" w:rsidRDefault="00A65ACE">
      <w:pPr>
        <w:pStyle w:val="Bibliography"/>
      </w:pPr>
      <w:bookmarkStart w:id="811" w:name="ref-terborghVerticalComponentPlant1985"/>
      <w:bookmarkEnd w:id="810"/>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2756AE6A" w14:textId="77777777" w:rsidR="00775850" w:rsidRDefault="00A65ACE">
      <w:pPr>
        <w:pStyle w:val="Bibliography"/>
      </w:pPr>
      <w:bookmarkStart w:id="812" w:name="ref-teskeyResponsesTreeSpecies2015"/>
      <w:bookmarkEnd w:id="811"/>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36DD760" w14:textId="77777777" w:rsidR="00775850" w:rsidRDefault="00A65ACE">
      <w:pPr>
        <w:pStyle w:val="Bibliography"/>
      </w:pPr>
      <w:bookmarkStart w:id="813" w:name="Xf9e081ec224a0ead343baee308c3ab294d6a337"/>
      <w:bookmarkEnd w:id="812"/>
      <w:r>
        <w:rPr>
          <w:b/>
          <w:bCs/>
        </w:rPr>
        <w:lastRenderedPageBreak/>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7EC5790" w14:textId="77777777" w:rsidR="00775850" w:rsidRDefault="00A65ACE">
      <w:pPr>
        <w:pStyle w:val="Bibliography"/>
      </w:pPr>
      <w:bookmarkStart w:id="814" w:name="ref-tibbittsHumidityPlants1979"/>
      <w:bookmarkEnd w:id="813"/>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70E81969" w14:textId="77777777" w:rsidR="00775850" w:rsidRDefault="00A65ACE">
      <w:pPr>
        <w:pStyle w:val="Bibliography"/>
      </w:pPr>
      <w:bookmarkStart w:id="815" w:name="Xb7832dc0b568cc141575c04e53f798629eb9e51"/>
      <w:bookmarkEnd w:id="814"/>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23B2C7" w14:textId="77777777" w:rsidR="00775850" w:rsidRDefault="00A65ACE">
      <w:pPr>
        <w:pStyle w:val="Bibliography"/>
      </w:pPr>
      <w:bookmarkStart w:id="816" w:name="ref-trenberthGlobalWarmingChanges2014"/>
      <w:bookmarkEnd w:id="815"/>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B8E49D8" w14:textId="77777777" w:rsidR="00775850" w:rsidRDefault="00A65ACE">
      <w:pPr>
        <w:pStyle w:val="Bibliography"/>
      </w:pPr>
      <w:bookmarkStart w:id="817" w:name="ref-trouillierSizeMattersComparison2018"/>
      <w:bookmarkEnd w:id="816"/>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CB3BD3B" w14:textId="77777777" w:rsidR="00775850" w:rsidRDefault="00A65ACE">
      <w:pPr>
        <w:pStyle w:val="Bibliography"/>
      </w:pPr>
      <w:bookmarkStart w:id="818" w:name="ref-turnbullScalingFoliarRespiration2003"/>
      <w:bookmarkEnd w:id="817"/>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166F7181" w14:textId="77777777" w:rsidR="00775850" w:rsidRDefault="00A65ACE">
      <w:pPr>
        <w:pStyle w:val="Bibliography"/>
      </w:pPr>
      <w:bookmarkStart w:id="819" w:name="Xe7481238d2c2f808363b8215d791d0c39194622"/>
      <w:bookmarkEnd w:id="818"/>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4C621916" w14:textId="77777777" w:rsidR="00775850" w:rsidRDefault="00A65ACE">
      <w:pPr>
        <w:pStyle w:val="Bibliography"/>
      </w:pPr>
      <w:bookmarkStart w:id="820" w:name="X019bbf5de83a9c83fcb2bd6132b0c86d3f58104"/>
      <w:bookmarkEnd w:id="819"/>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6A6935CF" w14:textId="77777777" w:rsidR="00775850" w:rsidRDefault="00A65ACE">
      <w:pPr>
        <w:pStyle w:val="Bibliography"/>
      </w:pPr>
      <w:bookmarkStart w:id="821" w:name="Xa86aae3e783a8fa9492401c5aafb890609b0778"/>
      <w:bookmarkEnd w:id="820"/>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614237B7" w14:textId="77777777" w:rsidR="00775850" w:rsidRDefault="00A65ACE">
      <w:pPr>
        <w:pStyle w:val="Bibliography"/>
      </w:pPr>
      <w:bookmarkStart w:id="822" w:name="X39daf62d0a69b2abbac01355652ed679db450f4"/>
      <w:bookmarkEnd w:id="821"/>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4604870" w14:textId="77777777" w:rsidR="00775850" w:rsidRDefault="00A65ACE">
      <w:pPr>
        <w:pStyle w:val="Bibliography"/>
      </w:pPr>
      <w:bookmarkStart w:id="823" w:name="Xd23c802caf415f59fb5e6427e0c1e9b584ccfed"/>
      <w:bookmarkEnd w:id="822"/>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3CC7CC2D" w14:textId="77777777" w:rsidR="00775850" w:rsidRDefault="00A65ACE">
      <w:pPr>
        <w:pStyle w:val="Bibliography"/>
      </w:pPr>
      <w:bookmarkStart w:id="824" w:name="ref-vickersUnifiedMechanismAction2009"/>
      <w:bookmarkEnd w:id="823"/>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57F0ABDE" w14:textId="77777777" w:rsidR="00775850" w:rsidRDefault="00A65ACE">
      <w:pPr>
        <w:pStyle w:val="Bibliography"/>
      </w:pPr>
      <w:bookmarkStart w:id="825" w:name="ref-vogelSunLeavesShade1968"/>
      <w:bookmarkEnd w:id="824"/>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46FE5577" w14:textId="77777777" w:rsidR="00775850" w:rsidRDefault="00A65ACE">
      <w:pPr>
        <w:pStyle w:val="Bibliography"/>
      </w:pPr>
      <w:bookmarkStart w:id="826" w:name="ref-vogelLeavesLowestHighest2009"/>
      <w:bookmarkEnd w:id="825"/>
      <w:r>
        <w:rPr>
          <w:b/>
          <w:bCs/>
        </w:rPr>
        <w:lastRenderedPageBreak/>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26218CB3" w14:textId="77777777" w:rsidR="00775850" w:rsidRDefault="00A65ACE">
      <w:pPr>
        <w:pStyle w:val="Bibliography"/>
      </w:pPr>
      <w:bookmarkStart w:id="827" w:name="X3bd3b318df1d5b9388c7c5e2925c695efb76aec"/>
      <w:bookmarkEnd w:id="826"/>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701F7A07" w14:textId="77777777" w:rsidR="00775850" w:rsidRDefault="00A65ACE">
      <w:pPr>
        <w:pStyle w:val="Bibliography"/>
      </w:pPr>
      <w:bookmarkStart w:id="828" w:name="ref-wayJustRightTemperature2019"/>
      <w:bookmarkEnd w:id="827"/>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029957EE" w14:textId="77777777" w:rsidR="00775850" w:rsidRDefault="00A65ACE">
      <w:pPr>
        <w:pStyle w:val="Bibliography"/>
      </w:pPr>
      <w:bookmarkStart w:id="829" w:name="ref-waySunflecksTreesForests2012"/>
      <w:bookmarkEnd w:id="828"/>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4FCF02D4" w14:textId="77777777" w:rsidR="00775850" w:rsidRDefault="00A65ACE">
      <w:pPr>
        <w:pStyle w:val="Bibliography"/>
      </w:pPr>
      <w:bookmarkStart w:id="830" w:name="X41ea091c645df2377aa240d8ebadc8d5f52c8d1"/>
      <w:bookmarkEnd w:id="829"/>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53AC4FCA" w14:textId="77777777" w:rsidR="00775850" w:rsidRDefault="00A65ACE">
      <w:pPr>
        <w:pStyle w:val="Bibliography"/>
      </w:pPr>
      <w:bookmarkStart w:id="831" w:name="ref-weerasingheCanopyPositionAffects2014"/>
      <w:bookmarkEnd w:id="830"/>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147DE1E3" w14:textId="77777777" w:rsidR="00775850" w:rsidRDefault="00A65ACE">
      <w:pPr>
        <w:pStyle w:val="Bibliography"/>
      </w:pPr>
      <w:bookmarkStart w:id="832" w:name="X192ff133854368f289373119964c29b658cd49c"/>
      <w:bookmarkEnd w:id="831"/>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C4F6B5A" w14:textId="77777777" w:rsidR="00775850" w:rsidRDefault="00A65ACE">
      <w:pPr>
        <w:pStyle w:val="Bibliography"/>
      </w:pPr>
      <w:bookmarkStart w:id="833" w:name="Xfd46dfd22c9227100a587c90504d559c5d589d0"/>
      <w:bookmarkEnd w:id="832"/>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DD623C7" w14:textId="77777777" w:rsidR="00775850" w:rsidRDefault="00A65ACE">
      <w:pPr>
        <w:pStyle w:val="Bibliography"/>
      </w:pPr>
      <w:bookmarkStart w:id="834" w:name="ref-wrightWorldwideLeafEconomics2004"/>
      <w:bookmarkEnd w:id="833"/>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275918" w14:textId="77777777" w:rsidR="00775850" w:rsidRDefault="00A65ACE">
      <w:pPr>
        <w:pStyle w:val="Bibliography"/>
      </w:pPr>
      <w:bookmarkStart w:id="835" w:name="ref-wuLeafDevelopmentDemography2016"/>
      <w:bookmarkEnd w:id="834"/>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1F91B25B" w14:textId="77777777" w:rsidR="00775850" w:rsidRDefault="00A65ACE">
      <w:pPr>
        <w:pStyle w:val="Bibliography"/>
      </w:pPr>
      <w:bookmarkStart w:id="836" w:name="ref-wykaResponsesLeafStructure2012"/>
      <w:bookmarkEnd w:id="835"/>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33740F39" w14:textId="77777777" w:rsidR="00775850" w:rsidRDefault="00A65ACE">
      <w:pPr>
        <w:pStyle w:val="Bibliography"/>
      </w:pPr>
      <w:bookmarkStart w:id="837" w:name="Xdae4053ad24e818c0a34aebaf188e131186277e"/>
      <w:bookmarkEnd w:id="836"/>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0678C019" w14:textId="77777777" w:rsidR="00775850" w:rsidRDefault="00A65ACE">
      <w:pPr>
        <w:pStyle w:val="Bibliography"/>
      </w:pPr>
      <w:bookmarkStart w:id="838" w:name="ref-xuSeasonalVariabilityForest2020"/>
      <w:bookmarkEnd w:id="837"/>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616E3002" w14:textId="77777777" w:rsidR="00775850" w:rsidRDefault="00A65ACE">
      <w:pPr>
        <w:pStyle w:val="Bibliography"/>
      </w:pPr>
      <w:bookmarkStart w:id="839" w:name="ref-xuSeasonalVariationTemperature2006"/>
      <w:bookmarkEnd w:id="838"/>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5B34AE04" w14:textId="77777777" w:rsidR="00775850" w:rsidRDefault="00A65ACE">
      <w:pPr>
        <w:pStyle w:val="Bibliography"/>
      </w:pPr>
      <w:bookmarkStart w:id="840" w:name="ref-yang_spatial_1999"/>
      <w:bookmarkEnd w:id="839"/>
      <w:r>
        <w:rPr>
          <w:b/>
          <w:bCs/>
        </w:rPr>
        <w:lastRenderedPageBreak/>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0F04C1DF" w14:textId="77777777" w:rsidR="00775850" w:rsidRDefault="00A65ACE">
      <w:pPr>
        <w:pStyle w:val="Bibliography"/>
      </w:pPr>
      <w:bookmarkStart w:id="841" w:name="X2c6693de7c10c3eba18a1bf5ef34dfaeda5d7e4"/>
      <w:bookmarkEnd w:id="840"/>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448E4980" w14:textId="77777777" w:rsidR="00775850" w:rsidRDefault="00A65ACE">
      <w:pPr>
        <w:pStyle w:val="Bibliography"/>
      </w:pPr>
      <w:bookmarkStart w:id="842" w:name="Xc06f0fb26040ad2999593e8c72c512ace6236df"/>
      <w:bookmarkEnd w:id="841"/>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21A683E6" w14:textId="77777777" w:rsidR="00775850" w:rsidRDefault="00A65ACE">
      <w:pPr>
        <w:pStyle w:val="Bibliography"/>
      </w:pPr>
      <w:bookmarkStart w:id="843" w:name="X27c95dc833287e4bb1b20a7048b719f55928e43"/>
      <w:bookmarkEnd w:id="842"/>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0C1EE493" w14:textId="77777777" w:rsidR="00775850" w:rsidRDefault="00A65ACE">
      <w:pPr>
        <w:pStyle w:val="Bibliography"/>
      </w:pPr>
      <w:bookmarkStart w:id="844" w:name="ref-zellweger_seasonal_2019"/>
      <w:bookmarkEnd w:id="843"/>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1833A2F6" w14:textId="77777777" w:rsidR="00775850" w:rsidRDefault="00A65ACE">
      <w:pPr>
        <w:pStyle w:val="Bibliography"/>
      </w:pPr>
      <w:bookmarkStart w:id="845" w:name="X56bd4fc883d47e3feaf914d72d99fa8db90454c"/>
      <w:bookmarkEnd w:id="844"/>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FFF7CC1" w14:textId="77777777" w:rsidR="00775850" w:rsidRDefault="00A65ACE">
      <w:pPr>
        <w:pStyle w:val="Bibliography"/>
      </w:pPr>
      <w:bookmarkStart w:id="846" w:name="ref-zhang_photosynthetic_2012"/>
      <w:bookmarkEnd w:id="845"/>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5761B33B" w14:textId="77777777" w:rsidR="00775850" w:rsidRDefault="00A65ACE">
      <w:pPr>
        <w:pStyle w:val="Bibliography"/>
      </w:pPr>
      <w:bookmarkStart w:id="847" w:name="ref-zhouLeafageEffectsTemperature2015"/>
      <w:bookmarkEnd w:id="846"/>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A25C456" w14:textId="77777777" w:rsidR="00775850" w:rsidRDefault="00A65ACE">
      <w:pPr>
        <w:pStyle w:val="Bibliography"/>
      </w:pPr>
      <w:bookmarkStart w:id="848" w:name="ref-zweifelMiddayStomatalClosure2002"/>
      <w:bookmarkEnd w:id="847"/>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5E9F247" w14:textId="77777777" w:rsidR="00775850" w:rsidRDefault="00A65ACE">
      <w:pPr>
        <w:pStyle w:val="Bibliography"/>
      </w:pPr>
      <w:bookmarkStart w:id="849" w:name="X56d926719da9351a167ef03030705e0d92337f8"/>
      <w:bookmarkEnd w:id="848"/>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408"/>
      <w:bookmarkEnd w:id="508"/>
      <w:bookmarkEnd w:id="510"/>
      <w:bookmarkEnd w:id="849"/>
    </w:p>
    <w:sectPr w:rsidR="0077585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eixeira, Kristina A." w:date="2022-03-20T09:29:00Z" w:initials="TKA">
    <w:p w14:paraId="0AEB2531" w14:textId="0AB440A4" w:rsidR="007C3428" w:rsidRDefault="007C3428">
      <w:pPr>
        <w:pStyle w:val="CommentText"/>
      </w:pPr>
      <w:r>
        <w:rPr>
          <w:rStyle w:val="CommentReference"/>
        </w:rPr>
        <w:annotationRef/>
      </w:r>
      <w:r>
        <w:t xml:space="preserve">This is all good content, but mostly </w:t>
      </w:r>
      <w:proofErr w:type="gramStart"/>
      <w:r>
        <w:t>pretty basic</w:t>
      </w:r>
      <w:proofErr w:type="gramEnd"/>
      <w:r>
        <w:t xml:space="preserve"> background knowledge that could be cut if needed.</w:t>
      </w:r>
    </w:p>
  </w:comment>
  <w:comment w:id="20" w:author="Teixeira, Kristina A." w:date="2022-03-20T09:43:00Z" w:initials="TKA">
    <w:p w14:paraId="41A7E2BE" w14:textId="199C6EB6" w:rsidR="000E38A6" w:rsidRDefault="000E38A6">
      <w:pPr>
        <w:pStyle w:val="CommentText"/>
      </w:pPr>
      <w:r>
        <w:rPr>
          <w:rStyle w:val="CommentReference"/>
        </w:rPr>
        <w:annotationRef/>
      </w:r>
      <w:r>
        <w:t>Could IPCC 2021 serve as a single citation for this whole sentence?</w:t>
      </w:r>
    </w:p>
  </w:comment>
  <w:comment w:id="23" w:author="Teixeira, Kristina A." w:date="2022-03-20T09:33:00Z" w:initials="TKA">
    <w:p w14:paraId="77EED64F" w14:textId="77777777" w:rsidR="007C3428" w:rsidRPr="000171BC" w:rsidRDefault="007C3428">
      <w:pPr>
        <w:pStyle w:val="CommentText"/>
        <w:rPr>
          <w:highlight w:val="yellow"/>
        </w:rPr>
      </w:pPr>
      <w:r>
        <w:rPr>
          <w:rStyle w:val="CommentReference"/>
        </w:rPr>
        <w:annotationRef/>
      </w:r>
      <w:r w:rsidRPr="000171BC">
        <w:rPr>
          <w:highlight w:val="yellow"/>
        </w:rPr>
        <w:t>Potential Note</w:t>
      </w:r>
      <w:r w:rsidR="000171BC" w:rsidRPr="000171BC">
        <w:rPr>
          <w:highlight w:val="yellow"/>
        </w:rPr>
        <w:t xml:space="preserve"> S</w:t>
      </w:r>
      <w:proofErr w:type="gramStart"/>
      <w:r w:rsidR="000171BC" w:rsidRPr="000171BC">
        <w:rPr>
          <w:highlight w:val="yellow"/>
        </w:rPr>
        <w:t>1</w:t>
      </w:r>
      <w:r w:rsidR="00DE3BDD" w:rsidRPr="000171BC">
        <w:rPr>
          <w:highlight w:val="yellow"/>
        </w:rPr>
        <w:t xml:space="preserve"> :</w:t>
      </w:r>
      <w:proofErr w:type="gramEnd"/>
      <w:r w:rsidR="00DE3BDD" w:rsidRPr="000171BC">
        <w:rPr>
          <w:highlight w:val="yellow"/>
        </w:rPr>
        <w:t xml:space="preserve"> </w:t>
      </w:r>
      <w:r w:rsidR="000171BC" w:rsidRPr="000171BC">
        <w:rPr>
          <w:highlight w:val="yellow"/>
        </w:rPr>
        <w:t xml:space="preserve">Vertical </w:t>
      </w:r>
      <w:r w:rsidR="00DE3BDD" w:rsidRPr="000171BC">
        <w:rPr>
          <w:highlight w:val="yellow"/>
        </w:rPr>
        <w:t>profile heterogeneity across forest</w:t>
      </w:r>
      <w:r w:rsidR="000171BC" w:rsidRPr="000171BC">
        <w:rPr>
          <w:highlight w:val="yellow"/>
        </w:rPr>
        <w:t xml:space="preserve"> types</w:t>
      </w:r>
    </w:p>
    <w:p w14:paraId="4918076F" w14:textId="77777777" w:rsidR="000171BC" w:rsidRPr="000171BC" w:rsidRDefault="000171BC">
      <w:pPr>
        <w:pStyle w:val="CommentText"/>
        <w:rPr>
          <w:highlight w:val="yellow"/>
        </w:rPr>
      </w:pPr>
    </w:p>
    <w:p w14:paraId="201AA90D" w14:textId="450EABB6" w:rsidR="000171BC" w:rsidRDefault="000171BC">
      <w:pPr>
        <w:pStyle w:val="CommentText"/>
      </w:pPr>
      <w:r w:rsidRPr="000171BC">
        <w:rPr>
          <w:highlight w:val="yellow"/>
        </w:rPr>
        <w:t>All yellow highlights could go in that note</w:t>
      </w:r>
    </w:p>
  </w:comment>
  <w:comment w:id="63" w:author="Teixeira, Kristina A." w:date="2022-03-20T12:15:00Z" w:initials="TKA">
    <w:p w14:paraId="19FC1D54" w14:textId="35E32BBE" w:rsidR="00C34A0D" w:rsidRDefault="00C34A0D">
      <w:pPr>
        <w:pStyle w:val="CommentText"/>
      </w:pPr>
      <w:r>
        <w:rPr>
          <w:rStyle w:val="CommentReference"/>
        </w:rPr>
        <w:annotationRef/>
      </w:r>
      <w:r>
        <w:t>This paragraph feels like it could be shortened/ partly moved to a note</w:t>
      </w:r>
    </w:p>
  </w:comment>
  <w:comment w:id="64" w:author="Teixeira, Kristina A." w:date="2022-03-20T12:16:00Z" w:initials="TKA">
    <w:p w14:paraId="768B256A" w14:textId="5BF91917" w:rsidR="00C34A0D" w:rsidRDefault="00C34A0D">
      <w:pPr>
        <w:pStyle w:val="CommentText"/>
      </w:pPr>
      <w:r>
        <w:rPr>
          <w:rStyle w:val="CommentReference"/>
        </w:rPr>
        <w:annotationRef/>
      </w:r>
      <w:r>
        <w:t>Note?</w:t>
      </w:r>
    </w:p>
  </w:comment>
  <w:comment w:id="89" w:author="Teixeira, Kristina A." w:date="2022-03-20T12:22:00Z" w:initials="TKA">
    <w:p w14:paraId="359353AD" w14:textId="7CEE09E2" w:rsidR="00B36F83" w:rsidRDefault="00B36F83">
      <w:pPr>
        <w:pStyle w:val="CommentText"/>
      </w:pPr>
      <w:r>
        <w:rPr>
          <w:rStyle w:val="CommentReference"/>
        </w:rPr>
        <w:annotationRef/>
      </w:r>
      <w:r>
        <w:t>Only need 2-3</w:t>
      </w:r>
    </w:p>
  </w:comment>
  <w:comment w:id="142" w:author="Teixeira, Kristina A." w:date="2022-03-20T12:32:00Z" w:initials="TKA">
    <w:p w14:paraId="6F69AE03" w14:textId="477B0808" w:rsidR="0065668C" w:rsidRDefault="0065668C">
      <w:pPr>
        <w:pStyle w:val="CommentText"/>
      </w:pPr>
      <w:r>
        <w:rPr>
          <w:rStyle w:val="CommentReference"/>
        </w:rPr>
        <w:annotationRef/>
      </w:r>
      <w:r>
        <w:t xml:space="preserve">This could be a note: “Biophysical drivers of </w:t>
      </w:r>
      <w:proofErr w:type="spellStart"/>
      <w:r>
        <w:t>Tleaf</w:t>
      </w:r>
      <w:proofErr w:type="spellEnd"/>
      <w:r>
        <w:t>”</w:t>
      </w:r>
    </w:p>
  </w:comment>
  <w:comment w:id="380" w:author="Teixeira, Kristina A." w:date="2022-03-20T15:01:00Z" w:initials="TKA">
    <w:p w14:paraId="4C3934A9" w14:textId="507A81AC" w:rsidR="00EB698C" w:rsidRDefault="00EB698C">
      <w:pPr>
        <w:pStyle w:val="CommentText"/>
      </w:pPr>
      <w:r>
        <w:rPr>
          <w:rStyle w:val="CommentReference"/>
        </w:rPr>
        <w:annotationRef/>
      </w:r>
      <w:r>
        <w:t>This is a very long paragraph, would be good to condense</w:t>
      </w:r>
    </w:p>
  </w:comment>
  <w:comment w:id="397" w:author="Teixeira, Kristina A." w:date="2022-03-20T15:06:00Z" w:initials="TKA">
    <w:p w14:paraId="5D3CF622" w14:textId="75B5D25D" w:rsidR="00BE5D58" w:rsidRDefault="00BE5D58">
      <w:pPr>
        <w:pStyle w:val="CommentText"/>
      </w:pPr>
      <w:r>
        <w:rPr>
          <w:rStyle w:val="CommentReference"/>
        </w:rPr>
        <w:annotationRef/>
      </w:r>
      <w:r>
        <w:t>This is a disproportionately long section.  Can we have one concise paragraph here and move the rest to a note?</w:t>
      </w:r>
    </w:p>
  </w:comment>
  <w:comment w:id="405" w:author="Teixeira, Kristina A." w:date="2022-03-20T15:29:00Z" w:initials="TKA">
    <w:p w14:paraId="63313D17" w14:textId="61463249" w:rsidR="00F15031" w:rsidRDefault="00F15031">
      <w:pPr>
        <w:pStyle w:val="CommentText"/>
      </w:pPr>
      <w:r>
        <w:rPr>
          <w:rStyle w:val="CommentReference"/>
        </w:rPr>
        <w:annotationRef/>
      </w:r>
      <w:r>
        <w:t xml:space="preserve">I agree that it would be good to go through this section to do some general </w:t>
      </w:r>
      <w:proofErr w:type="gramStart"/>
      <w:r>
        <w:t>condensing, but</w:t>
      </w:r>
      <w:proofErr w:type="gramEnd"/>
      <w:r>
        <w:t xml:space="preserve"> wouldn’t cut too substantively. (Perhaps just my bias, but this section does cover a lot of content.)</w:t>
      </w:r>
    </w:p>
  </w:comment>
  <w:comment w:id="424" w:author="Teixeira, Kristina A." w:date="2022-03-20T15:27:00Z" w:initials="TKA">
    <w:p w14:paraId="78D53DE3" w14:textId="07807DB6" w:rsidR="008C3FD6" w:rsidRDefault="008C3FD6">
      <w:pPr>
        <w:pStyle w:val="CommentText"/>
      </w:pPr>
      <w:r>
        <w:rPr>
          <w:rStyle w:val="CommentReference"/>
        </w:rPr>
        <w:annotationRef/>
      </w:r>
      <w:r>
        <w:t>Shorten &amp; condense into 1 par</w:t>
      </w:r>
    </w:p>
  </w:comment>
  <w:comment w:id="427" w:author="Teixeira, Kristina A." w:date="2022-03-20T15:31:00Z" w:initials="TKA">
    <w:p w14:paraId="0F93581A" w14:textId="162A3648" w:rsidR="00F15031" w:rsidRDefault="00F15031">
      <w:pPr>
        <w:pStyle w:val="CommentText"/>
      </w:pPr>
      <w:r>
        <w:rPr>
          <w:rStyle w:val="CommentReference"/>
        </w:rPr>
        <w:annotationRef/>
      </w:r>
      <w:r>
        <w:t>Shorten and condense into 1 par</w:t>
      </w:r>
    </w:p>
  </w:comment>
  <w:comment w:id="437" w:author="Teixeira, Kristina A." w:date="2022-03-20T15:32:00Z" w:initials="TKA">
    <w:p w14:paraId="07959E71" w14:textId="5FEC7633" w:rsidR="00F15031" w:rsidRDefault="00F15031">
      <w:pPr>
        <w:pStyle w:val="CommentText"/>
      </w:pPr>
      <w:r>
        <w:rPr>
          <w:rStyle w:val="CommentReference"/>
        </w:rPr>
        <w:annotationRef/>
      </w:r>
      <w:r w:rsidRPr="00991FB9">
        <w:rPr>
          <w:highlight w:val="magenta"/>
        </w:rPr>
        <w:t>NOTE: representation of vertical gradients in models</w:t>
      </w:r>
      <w:r w:rsidR="00991FB9">
        <w:t xml:space="preserve"> (note would provide the technical background and details, whereas main text here would focus on the </w:t>
      </w:r>
      <w:proofErr w:type="spellStart"/>
      <w:r w:rsidR="00991FB9">
        <w:t>impliations</w:t>
      </w:r>
      <w:proofErr w:type="spellEnd"/>
      <w:r w:rsidR="00991FB9">
        <w:t xml:space="preserve"> of our review for models)</w:t>
      </w:r>
    </w:p>
  </w:comment>
  <w:comment w:id="487" w:author="Teixeira, Kristina A." w:date="2022-03-20T15:34:00Z" w:initials="TKA">
    <w:p w14:paraId="7DA4C255" w14:textId="4C15088C" w:rsidR="00991FB9" w:rsidRDefault="00991FB9">
      <w:pPr>
        <w:pStyle w:val="CommentText"/>
      </w:pPr>
      <w:r>
        <w:rPr>
          <w:rStyle w:val="CommentReference"/>
        </w:rPr>
        <w:annotationRef/>
      </w:r>
      <w:r>
        <w:t xml:space="preserve">These 3 paragraphs could perhaps be condensed, </w:t>
      </w:r>
      <w:proofErr w:type="gramStart"/>
      <w:r>
        <w:t>and also</w:t>
      </w:r>
      <w:proofErr w:type="gramEnd"/>
      <w:r>
        <w:t xml:space="preserve"> make sure they capture any really essential points in the first two paragraphs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EB2531" w15:done="0"/>
  <w15:commentEx w15:paraId="41A7E2BE" w15:done="0"/>
  <w15:commentEx w15:paraId="201AA90D" w15:done="0"/>
  <w15:commentEx w15:paraId="19FC1D54" w15:done="0"/>
  <w15:commentEx w15:paraId="768B256A" w15:done="0"/>
  <w15:commentEx w15:paraId="359353AD" w15:done="0"/>
  <w15:commentEx w15:paraId="6F69AE03" w15:done="0"/>
  <w15:commentEx w15:paraId="4C3934A9" w15:done="0"/>
  <w15:commentEx w15:paraId="5D3CF622" w15:done="0"/>
  <w15:commentEx w15:paraId="63313D17" w15:done="0"/>
  <w15:commentEx w15:paraId="78D53DE3" w15:done="0"/>
  <w15:commentEx w15:paraId="0F93581A" w15:done="0"/>
  <w15:commentEx w15:paraId="07959E71" w15:done="0"/>
  <w15:commentEx w15:paraId="7DA4C2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727A" w16cex:dateUtc="2022-03-20T13:29:00Z"/>
  <w16cex:commentExtensible w16cex:durableId="25E175C9" w16cex:dateUtc="2022-03-20T13:43:00Z"/>
  <w16cex:commentExtensible w16cex:durableId="25E17383" w16cex:dateUtc="2022-03-20T13:33:00Z"/>
  <w16cex:commentExtensible w16cex:durableId="25E19972" w16cex:dateUtc="2022-03-20T16:15:00Z"/>
  <w16cex:commentExtensible w16cex:durableId="25E199A2" w16cex:dateUtc="2022-03-20T16:16:00Z"/>
  <w16cex:commentExtensible w16cex:durableId="25E19B07" w16cex:dateUtc="2022-03-20T16:22:00Z"/>
  <w16cex:commentExtensible w16cex:durableId="25E19D73" w16cex:dateUtc="2022-03-20T16:32:00Z"/>
  <w16cex:commentExtensible w16cex:durableId="25E1C039" w16cex:dateUtc="2022-03-20T19:01:00Z"/>
  <w16cex:commentExtensible w16cex:durableId="25E1C187" w16cex:dateUtc="2022-03-20T19:06:00Z"/>
  <w16cex:commentExtensible w16cex:durableId="25E1C6C4" w16cex:dateUtc="2022-03-20T19:29:00Z"/>
  <w16cex:commentExtensible w16cex:durableId="25E1C662" w16cex:dateUtc="2022-03-20T19:27:00Z"/>
  <w16cex:commentExtensible w16cex:durableId="25E1C748" w16cex:dateUtc="2022-03-20T19:31:00Z"/>
  <w16cex:commentExtensible w16cex:durableId="25E1C776" w16cex:dateUtc="2022-03-20T19:32:00Z"/>
  <w16cex:commentExtensible w16cex:durableId="25E1C7F4" w16cex:dateUtc="2022-03-20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EB2531" w16cid:durableId="25E1727A"/>
  <w16cid:commentId w16cid:paraId="41A7E2BE" w16cid:durableId="25E175C9"/>
  <w16cid:commentId w16cid:paraId="201AA90D" w16cid:durableId="25E17383"/>
  <w16cid:commentId w16cid:paraId="19FC1D54" w16cid:durableId="25E19972"/>
  <w16cid:commentId w16cid:paraId="768B256A" w16cid:durableId="25E199A2"/>
  <w16cid:commentId w16cid:paraId="359353AD" w16cid:durableId="25E19B07"/>
  <w16cid:commentId w16cid:paraId="6F69AE03" w16cid:durableId="25E19D73"/>
  <w16cid:commentId w16cid:paraId="4C3934A9" w16cid:durableId="25E1C039"/>
  <w16cid:commentId w16cid:paraId="5D3CF622" w16cid:durableId="25E1C187"/>
  <w16cid:commentId w16cid:paraId="63313D17" w16cid:durableId="25E1C6C4"/>
  <w16cid:commentId w16cid:paraId="78D53DE3" w16cid:durableId="25E1C662"/>
  <w16cid:commentId w16cid:paraId="0F93581A" w16cid:durableId="25E1C748"/>
  <w16cid:commentId w16cid:paraId="07959E71" w16cid:durableId="25E1C776"/>
  <w16cid:commentId w16cid:paraId="7DA4C255" w16cid:durableId="25E1C7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34DFC" w14:textId="77777777" w:rsidR="00A65ACE" w:rsidRDefault="00A65ACE">
      <w:pPr>
        <w:spacing w:after="0"/>
      </w:pPr>
      <w:r>
        <w:separator/>
      </w:r>
    </w:p>
  </w:endnote>
  <w:endnote w:type="continuationSeparator" w:id="0">
    <w:p w14:paraId="3B27556B" w14:textId="77777777" w:rsidR="00A65ACE" w:rsidRDefault="00A65A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D79CA" w14:textId="77777777" w:rsidR="00A65ACE" w:rsidRDefault="00A65ACE">
      <w:r>
        <w:separator/>
      </w:r>
    </w:p>
  </w:footnote>
  <w:footnote w:type="continuationSeparator" w:id="0">
    <w:p w14:paraId="5CBD5D04" w14:textId="77777777" w:rsidR="00A65ACE" w:rsidRDefault="00A65A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F877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86497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CDF3223"/>
    <w:multiLevelType w:val="hybridMultilevel"/>
    <w:tmpl w:val="73FE47EC"/>
    <w:lvl w:ilvl="0" w:tplc="A40E2446">
      <w:numFmt w:val="bullet"/>
      <w:lvlText w:val="-"/>
      <w:lvlJc w:val="left"/>
      <w:pPr>
        <w:ind w:left="720" w:hanging="360"/>
      </w:pPr>
      <w:rPr>
        <w:rFonts w:ascii="Cambria" w:eastAsiaTheme="minorHAnsi" w:hAnsi="Cambria" w:cstheme="minorBidi" w:hint="default"/>
        <w:b w:val="0"/>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71BC"/>
    <w:rsid w:val="000E38A6"/>
    <w:rsid w:val="004E29B3"/>
    <w:rsid w:val="00581427"/>
    <w:rsid w:val="00590D07"/>
    <w:rsid w:val="0065668C"/>
    <w:rsid w:val="00775850"/>
    <w:rsid w:val="00784D58"/>
    <w:rsid w:val="007C3428"/>
    <w:rsid w:val="007D77CC"/>
    <w:rsid w:val="008141F8"/>
    <w:rsid w:val="008C3FD6"/>
    <w:rsid w:val="008D6863"/>
    <w:rsid w:val="00991FB9"/>
    <w:rsid w:val="00A65ACE"/>
    <w:rsid w:val="00A973FF"/>
    <w:rsid w:val="00B36F83"/>
    <w:rsid w:val="00B511B1"/>
    <w:rsid w:val="00B86B75"/>
    <w:rsid w:val="00BC48D5"/>
    <w:rsid w:val="00BE5D58"/>
    <w:rsid w:val="00C34A0D"/>
    <w:rsid w:val="00C36279"/>
    <w:rsid w:val="00DC0FE2"/>
    <w:rsid w:val="00DE3BDD"/>
    <w:rsid w:val="00E315A3"/>
    <w:rsid w:val="00EB698C"/>
    <w:rsid w:val="00EF1119"/>
    <w:rsid w:val="00F15031"/>
    <w:rsid w:val="00F7422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925DB8"/>
  <w15:docId w15:val="{52884D63-B824-264E-9412-0C79B30A0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DC0FE2"/>
    <w:pPr>
      <w:spacing w:after="0"/>
    </w:pPr>
  </w:style>
  <w:style w:type="paragraph" w:styleId="ListParagraph">
    <w:name w:val="List Paragraph"/>
    <w:basedOn w:val="Normal"/>
    <w:rsid w:val="00DC0FE2"/>
    <w:pPr>
      <w:ind w:left="720"/>
      <w:contextualSpacing/>
    </w:pPr>
  </w:style>
  <w:style w:type="character" w:styleId="CommentReference">
    <w:name w:val="annotation reference"/>
    <w:basedOn w:val="DefaultParagraphFont"/>
    <w:semiHidden/>
    <w:unhideWhenUsed/>
    <w:rsid w:val="007C3428"/>
    <w:rPr>
      <w:sz w:val="16"/>
      <w:szCs w:val="16"/>
    </w:rPr>
  </w:style>
  <w:style w:type="paragraph" w:styleId="CommentText">
    <w:name w:val="annotation text"/>
    <w:basedOn w:val="Normal"/>
    <w:link w:val="CommentTextChar"/>
    <w:semiHidden/>
    <w:unhideWhenUsed/>
    <w:rsid w:val="007C3428"/>
    <w:rPr>
      <w:sz w:val="20"/>
      <w:szCs w:val="20"/>
    </w:rPr>
  </w:style>
  <w:style w:type="character" w:customStyle="1" w:styleId="CommentTextChar">
    <w:name w:val="Comment Text Char"/>
    <w:basedOn w:val="DefaultParagraphFont"/>
    <w:link w:val="CommentText"/>
    <w:semiHidden/>
    <w:rsid w:val="007C3428"/>
    <w:rPr>
      <w:sz w:val="20"/>
      <w:szCs w:val="20"/>
    </w:rPr>
  </w:style>
  <w:style w:type="paragraph" w:styleId="CommentSubject">
    <w:name w:val="annotation subject"/>
    <w:basedOn w:val="CommentText"/>
    <w:next w:val="CommentText"/>
    <w:link w:val="CommentSubjectChar"/>
    <w:semiHidden/>
    <w:unhideWhenUsed/>
    <w:rsid w:val="007C3428"/>
    <w:rPr>
      <w:b/>
      <w:bCs/>
    </w:rPr>
  </w:style>
  <w:style w:type="character" w:customStyle="1" w:styleId="CommentSubjectChar">
    <w:name w:val="Comment Subject Char"/>
    <w:basedOn w:val="CommentTextChar"/>
    <w:link w:val="CommentSubject"/>
    <w:semiHidden/>
    <w:rsid w:val="007C34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EcoClimLab/vertical-thermal-revie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neonscienc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64</Pages>
  <Words>24077</Words>
  <Characters>137243</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10</cp:revision>
  <dcterms:created xsi:type="dcterms:W3CDTF">2022-03-20T13:35:00Z</dcterms:created>
  <dcterms:modified xsi:type="dcterms:W3CDTF">2022-03-20T19:41:00Z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