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6859F" w14:textId="77777777" w:rsidR="005D1570" w:rsidRDefault="00075BA3">
      <w:pPr>
        <w:pStyle w:val="FirstParagraph"/>
      </w:pPr>
      <w:r>
        <w:rPr>
          <w:b/>
          <w:bCs/>
        </w:rPr>
        <w:t>Title:</w:t>
      </w:r>
      <w:r>
        <w:t xml:space="preserve"> Thermal sensitivity across forest vertical profiles: patterns, mechanisms, and ecological implications</w:t>
      </w:r>
    </w:p>
    <w:p w14:paraId="4D710199" w14:textId="77777777" w:rsidR="005D1570" w:rsidRDefault="00075BA3">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Thomas N. Buckley</w:t>
      </w:r>
      <w:r>
        <w:rPr>
          <w:vertAlign w:val="superscript"/>
        </w:rPr>
        <w:t>8</w:t>
      </w:r>
      <w:r>
        <w:t>, Kristina J. Anderson-Teixeira</w:t>
      </w:r>
      <w:r>
        <w:rPr>
          <w:vertAlign w:val="superscript"/>
        </w:rPr>
        <w:t>1,3</w:t>
      </w:r>
      <w:r>
        <w:t>*</w:t>
      </w:r>
    </w:p>
    <w:p w14:paraId="03572673" w14:textId="77777777" w:rsidR="005D1570" w:rsidRDefault="00075BA3">
      <w:pPr>
        <w:pStyle w:val="BodyText"/>
      </w:pPr>
      <w:r>
        <w:rPr>
          <w:b/>
          <w:bCs/>
        </w:rPr>
        <w:t>Author Affiliations:</w:t>
      </w:r>
    </w:p>
    <w:p w14:paraId="416AB16A" w14:textId="77777777" w:rsidR="005D1570" w:rsidRDefault="00075BA3">
      <w:pPr>
        <w:numPr>
          <w:ilvl w:val="0"/>
          <w:numId w:val="2"/>
        </w:numPr>
      </w:pPr>
      <w:r>
        <w:t>Conservation Ecology Center; Smithsonian Conservation Biology Institute; Front Royal, VA 22630, USA</w:t>
      </w:r>
    </w:p>
    <w:p w14:paraId="35250CB8" w14:textId="77777777" w:rsidR="005D1570" w:rsidRDefault="00075BA3">
      <w:pPr>
        <w:numPr>
          <w:ilvl w:val="0"/>
          <w:numId w:val="2"/>
        </w:numPr>
      </w:pPr>
      <w:r>
        <w:t>Department of Ecology and Evolutionary Biology, UCLA, Los Angeles, CA 90039, USA</w:t>
      </w:r>
    </w:p>
    <w:p w14:paraId="6965C72F" w14:textId="77777777" w:rsidR="005D1570" w:rsidRDefault="00075BA3">
      <w:pPr>
        <w:numPr>
          <w:ilvl w:val="0"/>
          <w:numId w:val="2"/>
        </w:numPr>
      </w:pPr>
      <w:r>
        <w:t>Smithsonian Tropical Research Institute; Panama, Republic of Panama</w:t>
      </w:r>
    </w:p>
    <w:p w14:paraId="009735D6" w14:textId="77777777" w:rsidR="005D1570" w:rsidRDefault="00075BA3">
      <w:pPr>
        <w:numPr>
          <w:ilvl w:val="0"/>
          <w:numId w:val="2"/>
        </w:numPr>
      </w:pPr>
      <w:r>
        <w:t>Center for Geospatial Analytics; North Carolina State University; Raleigh, NC 27607, USA</w:t>
      </w:r>
    </w:p>
    <w:p w14:paraId="43F90B77" w14:textId="77777777" w:rsidR="005D1570" w:rsidRDefault="00075BA3">
      <w:pPr>
        <w:numPr>
          <w:ilvl w:val="0"/>
          <w:numId w:val="2"/>
        </w:numPr>
      </w:pPr>
      <w:r>
        <w:t>Department of Organismic and Evolutionary Biology, Harvard University, Cambridge, MA 02138, USA</w:t>
      </w:r>
    </w:p>
    <w:p w14:paraId="44399AF7" w14:textId="77777777" w:rsidR="005D1570" w:rsidRDefault="00075BA3">
      <w:pPr>
        <w:numPr>
          <w:ilvl w:val="0"/>
          <w:numId w:val="2"/>
        </w:numPr>
      </w:pPr>
      <w:r>
        <w:t>Department of Forestry, Michigan State University, East Lansing, MI 48824, USA</w:t>
      </w:r>
    </w:p>
    <w:p w14:paraId="70FAC6A6" w14:textId="77777777" w:rsidR="005D1570" w:rsidRDefault="00075BA3">
      <w:pPr>
        <w:numPr>
          <w:ilvl w:val="0"/>
          <w:numId w:val="2"/>
        </w:numPr>
      </w:pPr>
      <w:r>
        <w:t>Department of Civil &amp; Environmental Engineering, University of Michigan, Ann Arbor, MI 48109, USA</w:t>
      </w:r>
    </w:p>
    <w:p w14:paraId="5FA3D519" w14:textId="77777777" w:rsidR="005D1570" w:rsidRDefault="00075BA3">
      <w:pPr>
        <w:numPr>
          <w:ilvl w:val="0"/>
          <w:numId w:val="2"/>
        </w:numPr>
      </w:pPr>
      <w:r>
        <w:t>Department of Plant Sciences; University of California; Davis, CA, 95616, USA</w:t>
      </w:r>
    </w:p>
    <w:p w14:paraId="2B331798" w14:textId="77777777" w:rsidR="005D1570" w:rsidRDefault="00075BA3">
      <w:pPr>
        <w:pStyle w:val="FirstParagraph"/>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D1570" w14:paraId="13AE237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1CF131" w14:textId="77777777" w:rsidR="005D1570" w:rsidRDefault="00075BA3">
            <w:pPr>
              <w:pStyle w:val="Compact"/>
            </w:pPr>
            <w:r>
              <w:t>Text</w:t>
            </w:r>
          </w:p>
        </w:tc>
        <w:tc>
          <w:tcPr>
            <w:tcW w:w="0" w:type="auto"/>
          </w:tcPr>
          <w:p w14:paraId="0B5DCFE0" w14:textId="77777777" w:rsidR="005D1570" w:rsidRDefault="00075BA3">
            <w:pPr>
              <w:pStyle w:val="Compact"/>
            </w:pPr>
            <w:r>
              <w:t>word count</w:t>
            </w:r>
          </w:p>
        </w:tc>
        <w:tc>
          <w:tcPr>
            <w:tcW w:w="0" w:type="auto"/>
          </w:tcPr>
          <w:p w14:paraId="28FC8D82" w14:textId="77777777" w:rsidR="005D1570" w:rsidRDefault="00075BA3">
            <w:pPr>
              <w:pStyle w:val="Compact"/>
            </w:pPr>
            <w:r>
              <w:t>other</w:t>
            </w:r>
          </w:p>
        </w:tc>
        <w:tc>
          <w:tcPr>
            <w:tcW w:w="0" w:type="auto"/>
          </w:tcPr>
          <w:p w14:paraId="7BCD727D" w14:textId="77777777" w:rsidR="005D1570" w:rsidRDefault="00075BA3">
            <w:pPr>
              <w:pStyle w:val="Compact"/>
            </w:pPr>
            <w:r>
              <w:t>n</w:t>
            </w:r>
          </w:p>
        </w:tc>
      </w:tr>
      <w:tr w:rsidR="005D1570" w14:paraId="40990DAD" w14:textId="77777777">
        <w:tc>
          <w:tcPr>
            <w:tcW w:w="0" w:type="auto"/>
          </w:tcPr>
          <w:p w14:paraId="1A926D9C" w14:textId="77777777" w:rsidR="005D1570" w:rsidRDefault="00075BA3">
            <w:pPr>
              <w:pStyle w:val="Compact"/>
            </w:pPr>
            <w:r>
              <w:t>Total word count (excluding summary, references and legends)</w:t>
            </w:r>
          </w:p>
        </w:tc>
        <w:tc>
          <w:tcPr>
            <w:tcW w:w="0" w:type="auto"/>
          </w:tcPr>
          <w:p w14:paraId="7E83BF0D" w14:textId="77777777" w:rsidR="005D1570" w:rsidRDefault="00075BA3">
            <w:pPr>
              <w:pStyle w:val="Compact"/>
            </w:pPr>
            <w:r>
              <w:t>8565</w:t>
            </w:r>
          </w:p>
        </w:tc>
        <w:tc>
          <w:tcPr>
            <w:tcW w:w="0" w:type="auto"/>
          </w:tcPr>
          <w:p w14:paraId="1F455D92" w14:textId="77777777" w:rsidR="005D1570" w:rsidRDefault="00075BA3">
            <w:pPr>
              <w:pStyle w:val="Compact"/>
            </w:pPr>
            <w:r>
              <w:t>No. of figures</w:t>
            </w:r>
          </w:p>
        </w:tc>
        <w:tc>
          <w:tcPr>
            <w:tcW w:w="0" w:type="auto"/>
          </w:tcPr>
          <w:p w14:paraId="432369A7" w14:textId="77777777" w:rsidR="005D1570" w:rsidRDefault="00075BA3">
            <w:pPr>
              <w:pStyle w:val="Compact"/>
            </w:pPr>
            <w:r>
              <w:t>6 (all colour)</w:t>
            </w:r>
          </w:p>
        </w:tc>
      </w:tr>
      <w:tr w:rsidR="005D1570" w14:paraId="1EF80329" w14:textId="77777777">
        <w:tc>
          <w:tcPr>
            <w:tcW w:w="0" w:type="auto"/>
          </w:tcPr>
          <w:p w14:paraId="4AAE6FCD" w14:textId="77777777" w:rsidR="005D1570" w:rsidRDefault="00075BA3">
            <w:pPr>
              <w:pStyle w:val="Compact"/>
            </w:pPr>
            <w:r>
              <w:t>Summary</w:t>
            </w:r>
          </w:p>
        </w:tc>
        <w:tc>
          <w:tcPr>
            <w:tcW w:w="0" w:type="auto"/>
          </w:tcPr>
          <w:p w14:paraId="2103F007" w14:textId="77777777" w:rsidR="005D1570" w:rsidRDefault="00075BA3">
            <w:pPr>
              <w:pStyle w:val="Compact"/>
            </w:pPr>
            <w:r>
              <w:t>200</w:t>
            </w:r>
          </w:p>
        </w:tc>
        <w:tc>
          <w:tcPr>
            <w:tcW w:w="0" w:type="auto"/>
          </w:tcPr>
          <w:p w14:paraId="2F1C0D3E" w14:textId="77777777" w:rsidR="005D1570" w:rsidRDefault="00075BA3">
            <w:pPr>
              <w:pStyle w:val="Compact"/>
            </w:pPr>
            <w:r>
              <w:t>No. of Tables</w:t>
            </w:r>
          </w:p>
        </w:tc>
        <w:tc>
          <w:tcPr>
            <w:tcW w:w="0" w:type="auto"/>
          </w:tcPr>
          <w:p w14:paraId="6234CF0D" w14:textId="77777777" w:rsidR="005D1570" w:rsidRDefault="00075BA3">
            <w:pPr>
              <w:pStyle w:val="Compact"/>
            </w:pPr>
            <w:r>
              <w:t>2</w:t>
            </w:r>
          </w:p>
        </w:tc>
      </w:tr>
      <w:tr w:rsidR="005D1570" w14:paraId="7FADD8D3" w14:textId="77777777">
        <w:tc>
          <w:tcPr>
            <w:tcW w:w="0" w:type="auto"/>
          </w:tcPr>
          <w:p w14:paraId="2B9E02C7" w14:textId="77777777" w:rsidR="005D1570" w:rsidRDefault="00075BA3">
            <w:pPr>
              <w:pStyle w:val="Compact"/>
            </w:pPr>
            <w:r>
              <w:t>Introduction</w:t>
            </w:r>
          </w:p>
        </w:tc>
        <w:tc>
          <w:tcPr>
            <w:tcW w:w="0" w:type="auto"/>
          </w:tcPr>
          <w:p w14:paraId="67DD5FB0" w14:textId="77777777" w:rsidR="005D1570" w:rsidRDefault="00075BA3">
            <w:pPr>
              <w:pStyle w:val="Compact"/>
            </w:pPr>
            <w:r>
              <w:t>496</w:t>
            </w:r>
          </w:p>
        </w:tc>
        <w:tc>
          <w:tcPr>
            <w:tcW w:w="0" w:type="auto"/>
          </w:tcPr>
          <w:p w14:paraId="32ACC326" w14:textId="77777777" w:rsidR="005D1570" w:rsidRDefault="00075BA3">
            <w:pPr>
              <w:pStyle w:val="Compact"/>
            </w:pPr>
            <w:r>
              <w:t>No of Supporting Information files</w:t>
            </w:r>
          </w:p>
        </w:tc>
        <w:tc>
          <w:tcPr>
            <w:tcW w:w="0" w:type="auto"/>
          </w:tcPr>
          <w:p w14:paraId="28C744F9" w14:textId="77777777" w:rsidR="005D1570" w:rsidRDefault="00075BA3">
            <w:pPr>
              <w:pStyle w:val="Compact"/>
            </w:pPr>
            <w:r>
              <w:t>6</w:t>
            </w:r>
          </w:p>
        </w:tc>
      </w:tr>
      <w:tr w:rsidR="005D1570" w14:paraId="025DCD67" w14:textId="77777777">
        <w:tc>
          <w:tcPr>
            <w:tcW w:w="0" w:type="auto"/>
          </w:tcPr>
          <w:p w14:paraId="4B6404B9" w14:textId="77777777" w:rsidR="005D1570" w:rsidRDefault="00075BA3">
            <w:pPr>
              <w:pStyle w:val="Compact"/>
            </w:pPr>
            <w:r>
              <w:t>Review of vertical gradients</w:t>
            </w:r>
          </w:p>
        </w:tc>
        <w:tc>
          <w:tcPr>
            <w:tcW w:w="0" w:type="auto"/>
          </w:tcPr>
          <w:p w14:paraId="5716009A" w14:textId="77777777" w:rsidR="005D1570" w:rsidRDefault="00075BA3">
            <w:pPr>
              <w:pStyle w:val="Compact"/>
            </w:pPr>
            <w:r>
              <w:t>5976</w:t>
            </w:r>
          </w:p>
        </w:tc>
        <w:tc>
          <w:tcPr>
            <w:tcW w:w="0" w:type="auto"/>
          </w:tcPr>
          <w:p w14:paraId="0221F428" w14:textId="77777777" w:rsidR="005D1570" w:rsidRDefault="005D1570"/>
        </w:tc>
        <w:tc>
          <w:tcPr>
            <w:tcW w:w="0" w:type="auto"/>
          </w:tcPr>
          <w:p w14:paraId="6BA05EB2" w14:textId="77777777" w:rsidR="005D1570" w:rsidRDefault="005D1570"/>
        </w:tc>
      </w:tr>
      <w:tr w:rsidR="005D1570" w14:paraId="38C23A71" w14:textId="77777777">
        <w:tc>
          <w:tcPr>
            <w:tcW w:w="0" w:type="auto"/>
          </w:tcPr>
          <w:p w14:paraId="639DA0D6" w14:textId="77777777" w:rsidR="005D1570" w:rsidRDefault="00075BA3">
            <w:pPr>
              <w:pStyle w:val="Compact"/>
            </w:pPr>
            <w:r>
              <w:t>Implications</w:t>
            </w:r>
          </w:p>
        </w:tc>
        <w:tc>
          <w:tcPr>
            <w:tcW w:w="0" w:type="auto"/>
          </w:tcPr>
          <w:p w14:paraId="31302955" w14:textId="77777777" w:rsidR="005D1570" w:rsidRDefault="00075BA3">
            <w:pPr>
              <w:pStyle w:val="Compact"/>
            </w:pPr>
            <w:r>
              <w:t>1753</w:t>
            </w:r>
          </w:p>
        </w:tc>
        <w:tc>
          <w:tcPr>
            <w:tcW w:w="0" w:type="auto"/>
          </w:tcPr>
          <w:p w14:paraId="1FAE6877" w14:textId="77777777" w:rsidR="005D1570" w:rsidRDefault="005D1570"/>
        </w:tc>
        <w:tc>
          <w:tcPr>
            <w:tcW w:w="0" w:type="auto"/>
          </w:tcPr>
          <w:p w14:paraId="00EA54C2" w14:textId="77777777" w:rsidR="005D1570" w:rsidRDefault="005D1570"/>
        </w:tc>
      </w:tr>
      <w:tr w:rsidR="005D1570" w14:paraId="3D4D715C" w14:textId="77777777">
        <w:tc>
          <w:tcPr>
            <w:tcW w:w="0" w:type="auto"/>
          </w:tcPr>
          <w:p w14:paraId="0E48E216" w14:textId="77777777" w:rsidR="005D1570" w:rsidRDefault="00075BA3">
            <w:pPr>
              <w:pStyle w:val="Compact"/>
            </w:pPr>
            <w:r>
              <w:t>Conclusions</w:t>
            </w:r>
          </w:p>
        </w:tc>
        <w:tc>
          <w:tcPr>
            <w:tcW w:w="0" w:type="auto"/>
          </w:tcPr>
          <w:p w14:paraId="1D162D8D" w14:textId="77777777" w:rsidR="005D1570" w:rsidRDefault="00075BA3">
            <w:pPr>
              <w:pStyle w:val="Compact"/>
            </w:pPr>
            <w:r>
              <w:t>156</w:t>
            </w:r>
          </w:p>
        </w:tc>
        <w:tc>
          <w:tcPr>
            <w:tcW w:w="0" w:type="auto"/>
          </w:tcPr>
          <w:p w14:paraId="76DE3F9A" w14:textId="77777777" w:rsidR="005D1570" w:rsidRDefault="005D1570"/>
        </w:tc>
        <w:tc>
          <w:tcPr>
            <w:tcW w:w="0" w:type="auto"/>
          </w:tcPr>
          <w:p w14:paraId="473AFECA" w14:textId="77777777" w:rsidR="005D1570" w:rsidRDefault="005D1570"/>
        </w:tc>
      </w:tr>
      <w:tr w:rsidR="005D1570" w14:paraId="0ACCDD9F" w14:textId="77777777">
        <w:tc>
          <w:tcPr>
            <w:tcW w:w="0" w:type="auto"/>
          </w:tcPr>
          <w:p w14:paraId="5F02B86D" w14:textId="77777777" w:rsidR="005D1570" w:rsidRDefault="00075BA3">
            <w:pPr>
              <w:pStyle w:val="Compact"/>
            </w:pPr>
            <w:r>
              <w:t>Acknowledgments</w:t>
            </w:r>
          </w:p>
        </w:tc>
        <w:tc>
          <w:tcPr>
            <w:tcW w:w="0" w:type="auto"/>
          </w:tcPr>
          <w:p w14:paraId="066A1DEB" w14:textId="77777777" w:rsidR="005D1570" w:rsidRDefault="00075BA3">
            <w:pPr>
              <w:pStyle w:val="Compact"/>
            </w:pPr>
            <w:r>
              <w:t>##</w:t>
            </w:r>
          </w:p>
        </w:tc>
        <w:tc>
          <w:tcPr>
            <w:tcW w:w="0" w:type="auto"/>
          </w:tcPr>
          <w:p w14:paraId="300A7E90" w14:textId="77777777" w:rsidR="005D1570" w:rsidRDefault="005D1570"/>
        </w:tc>
        <w:tc>
          <w:tcPr>
            <w:tcW w:w="0" w:type="auto"/>
          </w:tcPr>
          <w:p w14:paraId="1DA62B03" w14:textId="77777777" w:rsidR="005D1570" w:rsidRDefault="005D1570"/>
        </w:tc>
      </w:tr>
    </w:tbl>
    <w:p w14:paraId="705ED3D5" w14:textId="77777777" w:rsidR="005D1570" w:rsidRDefault="00075BA3">
      <w:r>
        <w:br w:type="page"/>
      </w:r>
    </w:p>
    <w:p w14:paraId="00F17FA1" w14:textId="77777777" w:rsidR="005D1570" w:rsidRDefault="00075BA3">
      <w:pPr>
        <w:pStyle w:val="Heading2"/>
      </w:pPr>
      <w:bookmarkStart w:id="0" w:name="summary"/>
      <w:r>
        <w:lastRenderedPageBreak/>
        <w:t>Summary</w:t>
      </w:r>
    </w:p>
    <w:p w14:paraId="4BB9F0AB" w14:textId="77777777" w:rsidR="005D1570" w:rsidRDefault="00075BA3">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also vary across height or light gradients, partially mitigating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gradient, yet differences in thermal sensitivity and damage thresholds across the gradient appear modest. Scaling from leaves to trees, tall trees have higher absolute metabolic capacity and growth at both individual and ecosystem levels, yet are disproportionately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humid conditions, or when exposed to harsher conditions through canopy disturbance. As the climate changes, integrating the patterns and mechanisms reviewed here into models will be critical to forecasting forest-climate feedbacks.</w:t>
      </w:r>
    </w:p>
    <w:p w14:paraId="3752BE45" w14:textId="77777777" w:rsidR="005D1570" w:rsidRDefault="00075BA3">
      <w:pPr>
        <w:pStyle w:val="BodyText"/>
      </w:pPr>
      <w:r>
        <w:rPr>
          <w:b/>
          <w:bCs/>
        </w:rPr>
        <w:t>Key words</w:t>
      </w:r>
      <w:r>
        <w:t>: forest; vertical gradients; microclimate; leaf temperature; leaf traits; gas exchange; ecosystem; climate change</w:t>
      </w:r>
    </w:p>
    <w:p w14:paraId="7C5A1C74" w14:textId="77777777" w:rsidR="005D1570" w:rsidRDefault="00075BA3">
      <w:r>
        <w:br w:type="page"/>
      </w:r>
    </w:p>
    <w:p w14:paraId="2802819B" w14:textId="77777777" w:rsidR="005D1570" w:rsidRDefault="00075BA3">
      <w:pPr>
        <w:pStyle w:val="Heading1"/>
      </w:pPr>
      <w:bookmarkStart w:id="1" w:name="i.-introduction"/>
      <w:bookmarkEnd w:id="0"/>
      <w:r>
        <w:lastRenderedPageBreak/>
        <w:t>I. Introduction</w:t>
      </w:r>
    </w:p>
    <w:p w14:paraId="0332EDB4" w14:textId="77777777" w:rsidR="005D1570" w:rsidRDefault="00075BA3">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next 20 years (IPCC, 2021), accompanied by increasing severity and frequency of heat waves (Meehl &amp; Tebaldi, 2004; IPCC, 2021) and hotter droughts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xml:space="preserve">, 2021) by altering rates of photosynthesis and respiration (Corlett, 2011; 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xml:space="preserve">, 2021). The net result of higher temperatures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xml:space="preserve">, 2021). The resulting feedbacks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3D5D66D" w14:textId="77777777" w:rsidR="005D1570" w:rsidRDefault="00075BA3">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microclimates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ecology, we lack comprehensive understanding of these gradients (but see Niinemets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4D8FEABE" w14:textId="77777777" w:rsidR="005D1570" w:rsidRDefault="00075BA3">
      <w:pPr>
        <w:pStyle w:val="BodyText"/>
      </w:pPr>
      <w:r>
        <w:t>Here, we review how the biophysical environment and plant form and function vary across the vertical 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volatile organic compound emission) and its thermal sensitivity; and (5) tree and ecosystem ecology. We then consider the implications for understanding forest responses to global change, including how these responses scale across space and time.</w:t>
      </w:r>
    </w:p>
    <w:p w14:paraId="252D4F05" w14:textId="77777777" w:rsidR="005D1570" w:rsidRDefault="00075BA3">
      <w:pPr>
        <w:pStyle w:val="CaptionedFigure"/>
      </w:pPr>
      <w:r>
        <w:rPr>
          <w:noProof/>
        </w:rPr>
        <w:lastRenderedPageBreak/>
        <w:drawing>
          <wp:inline distT="0" distB="0" distL="0" distR="0" wp14:anchorId="65B720F6" wp14:editId="3D787434">
            <wp:extent cx="5334000" cy="3990580"/>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990580"/>
                    </a:xfrm>
                    <a:prstGeom prst="rect">
                      <a:avLst/>
                    </a:prstGeom>
                    <a:noFill/>
                    <a:ln w="9525">
                      <a:noFill/>
                      <a:headEnd/>
                      <a:tailEnd/>
                    </a:ln>
                  </pic:spPr>
                </pic:pic>
              </a:graphicData>
            </a:graphic>
          </wp:inline>
        </w:drawing>
      </w:r>
    </w:p>
    <w:p w14:paraId="563D3E0B" w14:textId="77777777" w:rsidR="005D1570" w:rsidRDefault="00075BA3">
      <w:pPr>
        <w:pStyle w:val="ImageCaption"/>
      </w:pPr>
      <w:r>
        <w:rPr>
          <w:b/>
          <w:bCs/>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p w14:paraId="068213ED" w14:textId="77777777" w:rsidR="005D1570" w:rsidRDefault="00075BA3">
      <w:pPr>
        <w:pStyle w:val="Heading1"/>
      </w:pPr>
      <w:bookmarkStart w:id="2" w:name="ii.-review-of-vertical-gradients"/>
      <w:bookmarkEnd w:id="1"/>
      <w:r>
        <w:t>II. Review of vertical gradients</w:t>
      </w:r>
    </w:p>
    <w:p w14:paraId="47431C1A" w14:textId="77777777" w:rsidR="005D1570" w:rsidRDefault="00075BA3">
      <w:pPr>
        <w:pStyle w:val="Heading2"/>
      </w:pPr>
      <w:bookmarkStart w:id="3" w:name="the-biophysical-environment"/>
      <w:r>
        <w:t>1. The biophysical environment</w:t>
      </w:r>
    </w:p>
    <w:p w14:paraId="7499E357" w14:textId="77777777" w:rsidR="005D1570" w:rsidRDefault="00075BA3">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Information Methods S1, Supporting Information Figure S1). 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 (Lowman &amp; Rinker, 1995).</w:t>
      </w:r>
    </w:p>
    <w:p w14:paraId="4EB36EE6" w14:textId="77777777" w:rsidR="005D1570" w:rsidRDefault="00075BA3">
      <w:pPr>
        <w:pStyle w:val="CaptionedFigure"/>
      </w:pPr>
      <w:r>
        <w:rPr>
          <w:noProof/>
        </w:rPr>
        <w:drawing>
          <wp:inline distT="0" distB="0" distL="0" distR="0" wp14:anchorId="510ECBE0" wp14:editId="3FB03A2D">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54B255C7" w14:textId="77777777" w:rsidR="005D1570" w:rsidRDefault="00075BA3">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14:paraId="5891A688" w14:textId="77777777" w:rsidR="005D1570" w:rsidRDefault="00075BA3">
      <w:pPr>
        <w:pStyle w:val="BodyText"/>
      </w:pPr>
      <w:r>
        <w:lastRenderedPageBreak/>
        <w:t>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 (e.g., SCBI, SERC and HARV, Fig. 2a, Terborgh, 1985; Parker </w:t>
      </w:r>
      <w:r>
        <w:rPr>
          <w:i/>
          <w:iCs/>
        </w:rPr>
        <w:t>et al.</w:t>
      </w:r>
      <w:r>
        <w:t xml:space="preserve">, 1989; Ashton &amp; Hall, 1992; Koike &amp; Syahbuddin, 1993). In forests with more open upper canopies, including many needle-leaf forests, leaf area density can be predominantly accumulated in the lower canopy or understory layers (e.g., PUUM and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season conditions (peak leaf area index, LAI) unless otherwise noted.</w:t>
      </w:r>
    </w:p>
    <w:p w14:paraId="66AE972E" w14:textId="77777777" w:rsidR="005D1570" w:rsidRDefault="00075BA3">
      <w:pPr>
        <w:pStyle w:val="BodyText"/>
      </w:pPr>
      <w:r>
        <w:t xml:space="preserve">Light, specifically the proportion of incident light and photosynthetically active radiation (PAR), decreases from the canopy top to the forest floor. The profile shape of light is modified by leaf area density, leaf clumping, canopy height, and vertical structure across species and forest types (Fig. 2a-d, Supporting Information Figure S1, Koike </w:t>
      </w:r>
      <w:r>
        <w:rPr>
          <w:i/>
          <w:iCs/>
        </w:rPr>
        <w:t>et al.</w:t>
      </w:r>
      <w:r>
        <w:t xml:space="preserve">, 2001; Bin </w:t>
      </w:r>
      <w:r>
        <w:rPr>
          <w:i/>
          <w:iCs/>
        </w:rPr>
        <w:t>et al.</w:t>
      </w:r>
      <w:r>
        <w:t xml:space="preserve">, 2022). Canopy foliage absorb a large portion of the direct light in PAR (400-700nm), and selectively filter incident light along the gradient, therefore altering the spectral characteristics of light received in the lower canopy and understory layers. Along with decreasing PAR, there is a decrease in the red (~685-690 nm) to far red (~730-740 nm) ratio of light as it reaches the forest floor, where understories receive diffused light enriched in near infrared radiation, and absorb light in wavelengths of 700-1000 nm (de Castro, 2000; Poorter </w:t>
      </w:r>
      <w:r>
        <w:rPr>
          <w:i/>
          <w:iCs/>
        </w:rPr>
        <w:t>et al.</w:t>
      </w:r>
      <w:r>
        <w:t xml:space="preserve">, 2000). Mid-canopies and understories experience a highly dynamic light environment due to sunflecks, or brief increases in direct solar radiation, caused by small canopy gaps, wind-induced canopy movements or the sun’s passage across a dynamically structured canopy surface (Way &amp; Pearcy, 2012). This light gradient is more pronounced in dense canopies, including broad-leaf and mixed forests (e.g., SCBI, SERC and HARV, Fig. 2d), than in forests with more open upper canopies, including many conifer forests (e.g., OSBS, PUUM, and WREF, Fig.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xml:space="preserve">, 2019; Parker </w:t>
      </w:r>
      <w:r>
        <w:rPr>
          <w:i/>
          <w:iCs/>
        </w:rPr>
        <w:t>et al.</w:t>
      </w:r>
      <w:r>
        <w:t xml:space="preserve">, 2019). The implications of this light gradient are that leaf traits vary along the vertical gradient [Table 1], and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2EAAF81" w14:textId="77777777" w:rsidR="005D1570" w:rsidRDefault="00075BA3">
      <w:pPr>
        <w:pStyle w:val="BodyText"/>
      </w:pPr>
      <w:r>
        <w:t>Steep vertical profiles of wind speed, water vapor, CO</w:t>
      </w:r>
      <w:r>
        <w:rPr>
          <w:vertAlign w:val="subscript"/>
        </w:rPr>
        <w:t>2</w:t>
      </w:r>
      <w:r>
        <w:t xml:space="preserve"> and temperature might also occur within canopies, but are more difficult to predict and to generalize on the basis of theoretical first principles than are radiation profiles. Vertical transport at the macroscopic </w:t>
      </w:r>
      <w:r>
        <w:lastRenderedPageBreak/>
        <w:t>scale of a forest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 (Penman &amp; Long, 1960). In this “K-theory” regime, wind speed declines logarithmically with proximity to the ground or canopy surface (Monteith &amp; Unsworth, 2013). Interaction with a plant canopy also attenuates wind, causing wind speed to decline through the canopy; for example, small plant elements can rapidly dissipate momentum within dense canopies (e.g., Raupach &amp; Shaw, 1982; Baldocchi &amp; Meyers, 1988). However, K-theory often fails within canopies, making forest verticcal wind profiles difficult to generalize from first principles (e.g., Denmead &amp; Bradley, 1987; Meyers &amp; Paw U, 1987; Raupach, 1989; Katul &amp; Albertson, 1999; Harman &amp; Finnigan, 2007). For example, in the lower canopy, wind speed may decrease with height despite net downward momentum flux (Shaw, 1977), and temperature may increase with height despite upward sensible heat flux (e.g., Raupach, 1987). Such counter-gradient transport may arise from 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understory conditions more directly to conditions above the canopy than beneath.</w:t>
      </w:r>
    </w:p>
    <w:p w14:paraId="105BC201" w14:textId="77777777" w:rsidR="005D1570" w:rsidRDefault="00075BA3">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xml:space="preserve">, 2018).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2B2E678C" w14:textId="77777777" w:rsidR="005D1570" w:rsidRDefault="00075BA3">
      <w:pPr>
        <w:pStyle w:val="BodyText"/>
      </w:pPr>
      <w:r>
        <w:t>Atmospheric concentrations of carbon dioxide (CO</w:t>
      </w:r>
      <w:r>
        <w:rPr>
          <w:vertAlign w:val="subscript"/>
        </w:rPr>
        <w:t>2</w:t>
      </w:r>
      <w:r>
        <w:t>)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and refixation of respired CO</w:t>
      </w:r>
      <w:r>
        <w:rPr>
          <w:vertAlign w:val="subscript"/>
        </w:rPr>
        <w:t>2</w:t>
      </w:r>
      <w:r>
        <w:t xml:space="preserve"> vertically, where both tend to be higher at lower heights (Table 1). Particularly, understory seedlings above ground benefit from elevated CO</w:t>
      </w:r>
      <w:r>
        <w:rPr>
          <w:vertAlign w:val="subscript"/>
        </w:rPr>
        <w:t>2</w:t>
      </w:r>
      <w:r>
        <w:t xml:space="preserve"> by having highest rates of CO</w:t>
      </w:r>
      <w:r>
        <w:rPr>
          <w:vertAlign w:val="subscript"/>
        </w:rPr>
        <w:t>2</w:t>
      </w:r>
      <w:r>
        <w:t xml:space="preserve"> refixation (Brooks </w:t>
      </w:r>
      <w:r>
        <w:rPr>
          <w:i/>
          <w:iCs/>
        </w:rPr>
        <w:t>et al.</w:t>
      </w:r>
      <w:r>
        <w:t>, 1997a). However, given that differences are negligible for most of the day when photosynthesis is occurring, gradients in CO</w:t>
      </w:r>
      <w:r>
        <w:rPr>
          <w:vertAlign w:val="subscript"/>
        </w:rPr>
        <w:t>2</w:t>
      </w:r>
      <w:r>
        <w:t xml:space="preserve"> concentrations are unlikely to significantly affect the energy balance and metabolism of leaves across the forest vertical gradient.</w:t>
      </w:r>
    </w:p>
    <w:p w14:paraId="2E472EC4" w14:textId="77777777" w:rsidR="005D1570" w:rsidRDefault="00075BA3">
      <w:pPr>
        <w:pStyle w:val="BodyText"/>
      </w:pPr>
      <w:r>
        <w:t xml:space="preserve">Relative humidity (RH) tends to be higher in the understory and decreases with height, although this trend is absent in open forests (Fig. 2f, Supporting Information Figure S1, e.g., </w:t>
      </w:r>
      <w:r>
        <w:lastRenderedPageBreak/>
        <w:t xml:space="preserve">Jucker </w:t>
      </w:r>
      <w:r>
        <w:rPr>
          <w:i/>
          <w:iCs/>
        </w:rPr>
        <w:t>et al.</w:t>
      </w:r>
      <w:r>
        <w:t xml:space="preserve">, 2018; McGregor </w:t>
      </w:r>
      <w:r>
        <w:rPr>
          <w:i/>
          <w:iCs/>
        </w:rPr>
        <w:t>et al.</w:t>
      </w:r>
      <w:r>
        <w:t xml:space="preserve">, 2021; Bin </w:t>
      </w:r>
      <w:r>
        <w:rPr>
          <w:i/>
          <w:iCs/>
        </w:rPr>
        <w:t>et al.</w:t>
      </w:r>
      <w:r>
        <w:t xml:space="preserve">, 2022). Dense-canopy forests maintain higher daily maximum RH in the understory than open forests and nearby open areas, an effect that is greater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RH determines leaf-to-air vapor pressure deficit (VPD) – the driving force of water loss from leaves – which tends to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upper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7BD9E4EC" w14:textId="77777777" w:rsidR="005D1570" w:rsidRDefault="00075BA3">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 understory varies with factors such as local topography, vertical air mixing, cloud cover, vegetation type and sensible heat emissions (De Frenne </w:t>
      </w:r>
      <w:r>
        <w:rPr>
          <w:i/>
          <w:iCs/>
        </w:rPr>
        <w:t>et al.</w:t>
      </w:r>
      <w:r>
        <w:t xml:space="preserve">, 2021). Typically, diel temperature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xml:space="preserve">, 2019; Bin </w:t>
      </w:r>
      <w:r>
        <w:rPr>
          <w:i/>
          <w:iCs/>
        </w:rPr>
        <w:t>et al.</w:t>
      </w:r>
      <w:r>
        <w:t xml:space="preserve">, 2022). Notably, this pattern can be reversed in open forests.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xml:space="preserve">, 2002; Rambo &amp; North, 2009;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71303C20" w14:textId="77777777" w:rsidR="005D1570" w:rsidRDefault="00075BA3">
      <w:pPr>
        <w:pStyle w:val="Heading2"/>
      </w:pPr>
      <w:bookmarkStart w:id="4" w:name="leaf-temperature"/>
      <w:bookmarkEnd w:id="3"/>
      <w:r>
        <w:t>2. Leaf temperature</w:t>
      </w:r>
    </w:p>
    <w:p w14:paraId="627F8458" w14:textId="77777777" w:rsidR="005D1570" w:rsidRDefault="00197286">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075BA3">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075BA3">
        <w:t xml:space="preserve">, and is further influenced by other micrometeorological drivers (section 1) and by leaf traits and stomatal conductance (see sections 3-4). Leaves adjust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075BA3">
        <w:t xml:space="preserve"> for carbon assimilation and metabolic processes (Michaletz </w:t>
      </w:r>
      <w:r w:rsidR="00075BA3">
        <w:rPr>
          <w:i/>
          <w:iCs/>
        </w:rPr>
        <w:t>et al.</w:t>
      </w:r>
      <w:r w:rsidR="00075BA3">
        <w:t xml:space="preserve">, 2015; Drake </w:t>
      </w:r>
      <w:r w:rsidR="00075BA3">
        <w:rPr>
          <w:i/>
          <w:iCs/>
        </w:rPr>
        <w:t>et al.</w:t>
      </w:r>
      <w:r w:rsidR="00075BA3">
        <w:t xml:space="preserve">, 2020; Perez &amp; Feeley, 2020). Leaves are often cooler than the air on clear nights due to radiative coupling with the very 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075BA3">
        <w:t xml:space="preserve">, Vogel, 2009; Rey-Sánchez </w:t>
      </w:r>
      <w:r w:rsidR="00075BA3">
        <w:rPr>
          <w:i/>
          <w:iCs/>
        </w:rPr>
        <w:t>et al.</w:t>
      </w:r>
      <w:r w:rsidR="00075BA3">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075BA3">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075BA3">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075BA3">
        <w:t>, it is most commonly within a few degrees (Cavaleri, 2020).</w:t>
      </w:r>
    </w:p>
    <w:p w14:paraId="51051363" w14:textId="77777777" w:rsidR="005D1570" w:rsidRDefault="00075BA3">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4AC59AA0" w14:textId="77777777" w:rsidR="005D1570" w:rsidRDefault="00075BA3">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(Darwin, 1898; Mott &amp; Parkhurst, 1991).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xml:space="preserve">, 1999), increases with RH (Fig. 3c), increases with leaf size (Fig. 3d), and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19C9C7EA" w14:textId="77777777" w:rsidR="005D1570" w:rsidRDefault="00075BA3">
      <w:pPr>
        <w:pStyle w:val="CaptionedFigure"/>
      </w:pPr>
      <w:r>
        <w:rPr>
          <w:noProof/>
        </w:rPr>
        <w:drawing>
          <wp:inline distT="0" distB="0" distL="0" distR="0" wp14:anchorId="66B4961B" wp14:editId="38EF67C5">
            <wp:extent cx="5334000" cy="2715140"/>
            <wp:effectExtent l="0" t="0" r="0" b="0"/>
            <wp:docPr id="3" name="Picture"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15140"/>
                    </a:xfrm>
                    <a:prstGeom prst="rect">
                      <a:avLst/>
                    </a:prstGeom>
                    <a:noFill/>
                    <a:ln w="9525">
                      <a:noFill/>
                      <a:headEnd/>
                      <a:tailEnd/>
                    </a:ln>
                  </pic:spPr>
                </pic:pic>
              </a:graphicData>
            </a:graphic>
          </wp:inline>
        </w:drawing>
      </w:r>
    </w:p>
    <w:p w14:paraId="6D07230A" w14:textId="77777777" w:rsidR="005D1570" w:rsidRDefault="00075BA3">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characteristic leaf width,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14:paraId="45D817F7" w14:textId="77777777" w:rsidR="005D1570" w:rsidRDefault="00075BA3">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w:t>
      </w:r>
      <w:r>
        <w:lastRenderedPageBreak/>
        <w:t xml:space="preserve">Körner, 2007; Dong </w:t>
      </w:r>
      <w:r>
        <w:rPr>
          <w:i/>
          <w:iCs/>
        </w:rPr>
        <w:t>et al.</w:t>
      </w:r>
      <w:r>
        <w:t xml:space="preserve">, 2017; Leigh </w:t>
      </w:r>
      <w:r>
        <w:rPr>
          <w:i/>
          <w:iCs/>
        </w:rPr>
        <w:t>et al.</w:t>
      </w:r>
      <w:r>
        <w:t xml:space="preserve">, 2017; Song </w:t>
      </w:r>
      <w:r>
        <w:rPr>
          <w:i/>
          <w:iCs/>
        </w:rPr>
        <w:t>et al.</w:t>
      </w:r>
      <w:r>
        <w:t xml:space="preserve">, 2020; Konrad </w:t>
      </w:r>
      <w:r>
        <w:rPr>
          <w:i/>
          <w:iCs/>
        </w:rPr>
        <w:t>et al.</w:t>
      </w:r>
      <w:r>
        <w:t xml:space="preserve">, 2021). However, when leaf water demand (determined by VPD and stomatal opening) exceeds the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0E1C36C6" w14:textId="77777777" w:rsidR="005D1570" w:rsidRDefault="00075BA3">
      <w:pPr>
        <w:pStyle w:val="Heading3"/>
      </w:pPr>
      <w:bookmarkStart w:id="6" w:name="vertical-gradients-in-leaf-temperature"/>
      <w:bookmarkEnd w:id="5"/>
      <w:r>
        <w:t>2.2 Vertical gradients in leaf temperature</w:t>
      </w:r>
    </w:p>
    <w:p w14:paraId="6B6E0DD0" w14:textId="77777777" w:rsidR="005D1570" w:rsidRDefault="00075BA3">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814D421" w14:textId="77777777" w:rsidR="005D1570" w:rsidRDefault="00075BA3">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canopy compared to the understory (Fig. 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under conditions conducive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xml:space="preserve">, 2017; Song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521AE1A9" w14:textId="77777777" w:rsidR="005D1570" w:rsidRDefault="00075BA3">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lower-canopy leaves, in some cases </w:t>
      </w:r>
      <w:r>
        <w:lastRenderedPageBreak/>
        <w:t>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The latter can result from a combination of still air at lower heights (Fig. 2e),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(Schymanski </w:t>
      </w:r>
      <w:r>
        <w:rPr>
          <w:i/>
          <w:iCs/>
        </w:rPr>
        <w:t>et al.</w:t>
      </w:r>
      <w:r>
        <w:t xml:space="preserve">, 2013). Similarly, in very open forests or savannas, trees growing close to the ground can experience greater heat stress in their lower than upper canopies due to heat from the soil increasing the Tleaf of the foliage close to the ground (Hadley &amp; Smith, 1987; Curtis </w:t>
      </w:r>
      <w:r>
        <w:rPr>
          <w:i/>
          <w:iCs/>
        </w:rPr>
        <w:t>et al.</w:t>
      </w:r>
      <w:r>
        <w:t xml:space="preserve">, 2019; Johnston </w:t>
      </w:r>
      <w:r>
        <w:rPr>
          <w:i/>
          <w:iCs/>
        </w:rPr>
        <w:t>et al.</w:t>
      </w:r>
      <w:r>
        <w:t>, 2020). One of the few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forest stand in the sub-alpine Eastern Swiss Alps (Webster </w:t>
      </w:r>
      <w:r>
        <w:rPr>
          <w:i/>
          <w:iCs/>
        </w:rPr>
        <w:t>et al.</w:t>
      </w:r>
      <w:r>
        <w:t xml:space="preserve">, 2018). However, the opposite trend was observed for a lone tree surrounded by grass in the same area, with cooler temperatures at the top of the tree crown, indicating a strong influence of closed-canopy shading on vertical temperature gradients (Johnston </w:t>
      </w:r>
      <w:r>
        <w:rPr>
          <w:i/>
          <w:iCs/>
        </w:rPr>
        <w:t>et al.</w:t>
      </w:r>
      <w:r>
        <w:t>, 2020).</w:t>
      </w:r>
    </w:p>
    <w:p w14:paraId="6C4FEAFB" w14:textId="77777777" w:rsidR="005D1570" w:rsidRDefault="00075BA3">
      <w:pPr>
        <w:pStyle w:val="Heading2"/>
      </w:pPr>
      <w:bookmarkStart w:id="7" w:name="leaf-traits"/>
      <w:bookmarkEnd w:id="4"/>
      <w:bookmarkEnd w:id="6"/>
      <w:r>
        <w:t>3. Leaf traits</w:t>
      </w:r>
    </w:p>
    <w:p w14:paraId="50F6902D" w14:textId="77777777" w:rsidR="005D1570" w:rsidRDefault="00075BA3">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Leaf morphology adjusts to the previously experienced microenvironment during leaf formation in buds, and also during ongoing leaf expansion (Zwieniecki </w:t>
      </w:r>
      <w:r>
        <w:rPr>
          <w:i/>
          <w:iCs/>
        </w:rPr>
        <w:t>et al.</w:t>
      </w:r>
      <w:r>
        <w:t xml:space="preserve">, 2004), and the ratio of far red to red light and associated water demands determine the differentiation of traits of sun and shade leaves (Zwieniecki </w:t>
      </w:r>
      <w:r>
        <w:rPr>
          <w:i/>
          <w:iCs/>
        </w:rPr>
        <w:t>et al.</w:t>
      </w:r>
      <w:r>
        <w:t xml:space="preserve">, 2004; Casas </w:t>
      </w:r>
      <w:r>
        <w:rPr>
          <w:i/>
          <w:iCs/>
        </w:rPr>
        <w:t>et al.</w:t>
      </w:r>
      <w:r>
        <w:t xml:space="preserve">, 2011; Keenan &amp; Niinemets, 2016). This dichotomy in leaves is observed along the vertical gradient where upper (or outer) canopy leaves vary dramatically from canopy-interior and understory leaves due to the differences in biophysical conditions (Fig. 2, Bin </w:t>
      </w:r>
      <w:r>
        <w:rPr>
          <w:i/>
          <w:iCs/>
        </w:rPr>
        <w:t>et al.</w:t>
      </w:r>
      <w:r>
        <w:t xml:space="preserve">, 2022), and also because of differences in biological conditions such as tree size and height (Bin </w:t>
      </w:r>
      <w:r>
        <w:rPr>
          <w:i/>
          <w:iCs/>
        </w:rPr>
        <w:t>et al.</w:t>
      </w:r>
      <w:r>
        <w:t>, 2022).</w:t>
      </w:r>
    </w:p>
    <w:p w14:paraId="42502C8F" w14:textId="38050272" w:rsidR="00806D65" w:rsidRPr="00806D65" w:rsidRDefault="00075BA3">
      <w:pPr>
        <w:pStyle w:val="BodyText"/>
        <w:rPr>
          <w:moveTo w:id="8" w:author="Teixeira, Kristina A." w:date="2022-02-10T10:03:00Z"/>
        </w:rPr>
        <w:pPrChange w:id="9" w:author="Teixeira, Kristina A." w:date="2022-02-10T13:50:00Z">
          <w:pPr>
            <w:pStyle w:val="FirstParagraph"/>
          </w:pPr>
        </w:pPrChange>
      </w:pPr>
      <w:r>
        <w:t xml:space="preserve">Across the vertical gradient, traits vary (1) across sun and shade leaves within individuals, (2) across canopy and understory individuals of the same species, and (3) across canopy and understory species. The majority of studies characterizing variation in leaf traits or metabolism examine intraspecific patterns (categories 1 and 2), which are therefore the main focus of this review (Table 1). </w:t>
      </w:r>
      <w:ins w:id="10" w:author="Teixeira, Kristina A." w:date="2022-02-10T13:56:00Z">
        <w:r w:rsidR="00051234">
          <w:t xml:space="preserve">Given that species traits strongly shape the propensity for trees to inhabit understory vs. canopy positions, </w:t>
        </w:r>
        <w:r w:rsidR="00051234" w:rsidDel="00806D65">
          <w:t xml:space="preserve"> </w:t>
        </w:r>
      </w:ins>
      <w:del w:id="11" w:author="Teixeira, Kristina A." w:date="2022-02-10T13:40:00Z">
        <w:r w:rsidDel="00806D65">
          <w:delText xml:space="preserve">However, when it comes to understanding and modeling forest ecosystem function, given that species traits strongly shape the propensity for trees to inhabit understory vs. canopy positions, ecosystem function is also shaped by interspecific trait variation (e.g., Cavaleri </w:delText>
        </w:r>
        <w:r w:rsidDel="00806D65">
          <w:rPr>
            <w:i/>
            <w:iCs/>
          </w:rPr>
          <w:delText>et al.</w:delText>
        </w:r>
        <w:r w:rsidDel="00806D65">
          <w:delText>, 2010).</w:delText>
        </w:r>
      </w:del>
      <w:moveToRangeStart w:id="12" w:author="Teixeira, Kristina A." w:date="2022-02-10T10:03:00Z" w:name="move95379847"/>
      <w:moveTo w:id="13" w:author="Teixeira, Kristina A." w:date="2022-02-10T10:03:00Z">
        <w:del w:id="14" w:author="Teixeira, Kristina A." w:date="2022-02-10T13:41:00Z">
          <w:r w:rsidR="00860348" w:rsidDel="00806D65">
            <w:delText xml:space="preserve">Vertical gradients in the biophysical environment shape which plant strategies, or sets of traits, are competitive in canopy versus understory conditions, thereby shaping community composition across size classes. </w:delText>
          </w:r>
        </w:del>
        <w:del w:id="15" w:author="Teixeira, Kristina A." w:date="2022-02-10T13:56:00Z">
          <w:r w:rsidR="00860348" w:rsidDel="00051234">
            <w:delText xml:space="preserve">Generally, </w:delText>
          </w:r>
        </w:del>
        <w:r w:rsidR="00860348">
          <w:t xml:space="preserve">the pattern of fundamental trait adaptations to light gradients across forest species is </w:t>
        </w:r>
      </w:moveTo>
      <w:ins w:id="16" w:author="Teixeira, Kristina A." w:date="2022-02-10T13:56:00Z">
        <w:r w:rsidR="00051234">
          <w:t xml:space="preserve">generally </w:t>
        </w:r>
      </w:ins>
      <w:moveTo w:id="17" w:author="Teixeira, Kristina A." w:date="2022-02-10T10:03:00Z">
        <w:r w:rsidR="00860348">
          <w:t xml:space="preserve">similar to within-species trends in traits and sometimes metabolism (Thomas &amp; Winner, 2002; Rozendaal </w:t>
        </w:r>
        <w:r w:rsidR="00860348">
          <w:rPr>
            <w:i/>
            <w:iCs/>
          </w:rPr>
          <w:t>et al.</w:t>
        </w:r>
        <w:r w:rsidR="00860348">
          <w:t xml:space="preserve">, 2006; Houter &amp; Pons, 2012; Bin </w:t>
        </w:r>
        <w:r w:rsidR="00860348">
          <w:rPr>
            <w:i/>
            <w:iCs/>
          </w:rPr>
          <w:t>et al.</w:t>
        </w:r>
        <w:r w:rsidR="00860348">
          <w:t>, 2022</w:t>
        </w:r>
      </w:moveTo>
      <w:ins w:id="18" w:author="Teixeira, Kristina A." w:date="2022-02-10T13:45:00Z">
        <w:r w:rsidR="00F905B1">
          <w:t xml:space="preserve">; Cavaleri </w:t>
        </w:r>
        <w:r w:rsidR="00F905B1">
          <w:rPr>
            <w:i/>
            <w:iCs/>
          </w:rPr>
          <w:t>et al.</w:t>
        </w:r>
        <w:r w:rsidR="00F905B1">
          <w:t>, 2010</w:t>
        </w:r>
      </w:ins>
      <w:moveTo w:id="19" w:author="Teixeira, Kristina A." w:date="2022-02-10T10:03:00Z">
        <w:r w:rsidR="00860348">
          <w:t>)</w:t>
        </w:r>
      </w:moveTo>
      <w:ins w:id="20" w:author="Teixeira, Kristina A." w:date="2022-02-10T13:56:00Z">
        <w:r w:rsidR="00051234">
          <w:t>.</w:t>
        </w:r>
      </w:ins>
      <w:ins w:id="21" w:author="Teixeira, Kristina A." w:date="2022-02-10T13:28:00Z">
        <w:r w:rsidR="00581855">
          <w:t xml:space="preserve"> </w:t>
        </w:r>
      </w:ins>
      <w:ins w:id="22" w:author="Teixeira, Kristina A." w:date="2022-02-10T18:14:00Z">
        <w:r w:rsidR="00087DA9">
          <w:t>While</w:t>
        </w:r>
      </w:ins>
      <w:ins w:id="23" w:author="Teixeira, Kristina A." w:date="2022-02-10T13:59:00Z">
        <w:r w:rsidR="00051234">
          <w:t xml:space="preserve"> </w:t>
        </w:r>
      </w:ins>
      <w:ins w:id="24" w:author="Teixeira, Kristina A." w:date="2022-02-10T13:34:00Z">
        <w:r w:rsidR="005447B8">
          <w:t>counter-gradient variation can exist (e.g.,</w:t>
        </w:r>
      </w:ins>
      <w:ins w:id="25" w:author="Teixeira, Kristina A." w:date="2022-02-10T13:36:00Z">
        <w:r w:rsidR="005447B8">
          <w:t xml:space="preserve"> </w:t>
        </w:r>
      </w:ins>
      <w:moveTo w:id="26" w:author="Teixeira, Kristina A." w:date="2022-02-10T10:03:00Z">
        <w:del w:id="27" w:author="Teixeira, Kristina A." w:date="2022-02-10T13:34:00Z">
          <w:r w:rsidR="00860348" w:rsidDel="005447B8">
            <w:delText xml:space="preserve">. </w:delText>
          </w:r>
        </w:del>
        <w:del w:id="28" w:author="Teixeira, Kristina A." w:date="2022-02-10T10:17:00Z">
          <w:r w:rsidR="00860348" w:rsidDel="00FF4DEE">
            <w:delText xml:space="preserve">For instance, across increasing tree size classes, there is an increase in the fractions of species that are deciduous (mirroring the faction of individuals, Condit </w:delText>
          </w:r>
          <w:r w:rsidR="00860348" w:rsidDel="00FF4DEE">
            <w:rPr>
              <w:i/>
              <w:iCs/>
            </w:rPr>
            <w:delText>et al.</w:delText>
          </w:r>
          <w:r w:rsidR="00860348" w:rsidDel="00FF4DEE">
            <w:delText xml:space="preserve">, 2000; Meakem </w:delText>
          </w:r>
          <w:r w:rsidR="00860348" w:rsidDel="00FF4DEE">
            <w:rPr>
              <w:i/>
              <w:iCs/>
            </w:rPr>
            <w:delText>et al.</w:delText>
          </w:r>
          <w:r w:rsidR="00860348" w:rsidDel="00FF4DEE">
            <w:delText xml:space="preserve">, 2018). </w:delText>
          </w:r>
        </w:del>
        <w:del w:id="29" w:author="Teixeira, Kristina A." w:date="2022-02-10T13:34:00Z">
          <w:r w:rsidR="00860348" w:rsidDel="005447B8">
            <w:delText>However, exceptions exist: at least among evergreen species, shade tolerant species tend to have higher LMA than light demanding species, by contrast with the generally higher LMA for sun than shade leaves within canopies (</w:delText>
          </w:r>
        </w:del>
        <w:r w:rsidR="00860348">
          <w:t xml:space="preserve">Lusk </w:t>
        </w:r>
        <w:r w:rsidR="00860348">
          <w:rPr>
            <w:i/>
            <w:iCs/>
          </w:rPr>
          <w:t>et al.</w:t>
        </w:r>
        <w:r w:rsidR="00860348">
          <w:t>, 2008)</w:t>
        </w:r>
      </w:moveTo>
      <w:ins w:id="30" w:author="Teixeira, Kristina A." w:date="2022-02-10T14:00:00Z">
        <w:r w:rsidR="00051234">
          <w:t>, w</w:t>
        </w:r>
      </w:ins>
      <w:moveTo w:id="31" w:author="Teixeira, Kristina A." w:date="2022-02-10T10:03:00Z">
        <w:del w:id="32" w:author="Teixeira, Kristina A." w:date="2022-02-10T13:57:00Z">
          <w:r w:rsidR="00860348" w:rsidDel="00051234">
            <w:delText xml:space="preserve">. </w:delText>
          </w:r>
        </w:del>
        <w:del w:id="33" w:author="Teixeira, Kristina A." w:date="2022-02-10T13:50:00Z">
          <w:r w:rsidR="00860348" w:rsidDel="00F905B1">
            <w:delText xml:space="preserve">Therefore, vertical gradients in </w:delText>
          </w:r>
        </w:del>
        <m:oMath>
          <m:sSub>
            <m:sSubPr>
              <m:ctrlPr>
                <w:del w:id="34" w:author="Teixeira, Kristina A." w:date="2022-02-10T13:50:00Z">
                  <w:rPr>
                    <w:rFonts w:ascii="Cambria Math" w:hAnsi="Cambria Math"/>
                  </w:rPr>
                </w:del>
              </m:ctrlPr>
            </m:sSubPr>
            <m:e>
              <m:r>
                <w:del w:id="35" w:author="Teixeira, Kristina A." w:date="2022-02-10T13:50:00Z">
                  <w:rPr>
                    <w:rFonts w:ascii="Cambria Math" w:hAnsi="Cambria Math"/>
                  </w:rPr>
                  <m:t>T</m:t>
                </w:del>
              </m:r>
            </m:e>
            <m:sub>
              <m:r>
                <w:del w:id="36" w:author="Teixeira, Kristina A." w:date="2022-02-10T13:50:00Z">
                  <w:rPr>
                    <w:rFonts w:ascii="Cambria Math" w:hAnsi="Cambria Math"/>
                  </w:rPr>
                  <m:t>leaf</m:t>
                </w:del>
              </m:r>
            </m:sub>
          </m:sSub>
        </m:oMath>
        <w:moveTo w:id="37" w:author="Teixeira, Kristina A." w:date="2022-02-10T10:03:00Z">
          <w:del w:id="38" w:author="Teixeira, Kristina A." w:date="2022-02-10T13:50:00Z">
            <w:r w:rsidR="00860348" w:rsidDel="00F905B1">
              <w:delText xml:space="preserve"> and metabolism within forest ecosystems are underpinned by both intra- and inter-specific variation in traits.</w:delText>
            </w:r>
          </w:del>
        </w:moveTo>
        <w:ins w:id="39" w:author="Teixeira, Kristina A." w:date="2022-02-10T13:40:00Z">
          <w:r w:rsidR="00806D65">
            <w:t xml:space="preserve">hen it comes to understanding and modeling forest ecosystem function, </w:t>
          </w:r>
        </w:ins>
        <w:ins w:id="40" w:author="Teixeira, Kristina A." w:date="2022-02-10T18:13:00Z">
          <w:r w:rsidR="00087DA9">
            <w:t>many leaf physiological parameters can be est</w:t>
          </w:r>
        </w:ins>
        <w:ins w:id="41" w:author="Teixeira, Kristina A." w:date="2022-02-10T18:14:00Z">
          <w:r w:rsidR="00087DA9">
            <w:t>imated based on foliage height profiles</w:t>
          </w:r>
        </w:ins>
        <w:ins w:id="42" w:author="Teixeira, Kristina A." w:date="2022-02-10T13:40:00Z">
          <w:r w:rsidR="00806D65">
            <w:t xml:space="preserve"> (e.g., Cavaleri </w:t>
          </w:r>
          <w:r w:rsidR="00806D65">
            <w:rPr>
              <w:i/>
              <w:iCs/>
            </w:rPr>
            <w:t>et al.</w:t>
          </w:r>
          <w:r w:rsidR="00806D65">
            <w:t>, 2010).</w:t>
          </w:r>
        </w:ins>
      </w:moveTo>
    </w:p>
    <w:moveToRangeEnd w:id="12"/>
    <w:p w14:paraId="5B874330" w14:textId="77777777" w:rsidR="00860348" w:rsidRDefault="00860348">
      <w:pPr>
        <w:pStyle w:val="BodyText"/>
      </w:pPr>
    </w:p>
    <w:p w14:paraId="632AD0CC" w14:textId="38352104" w:rsidR="005D1570" w:rsidDel="00860348" w:rsidRDefault="00075BA3">
      <w:pPr>
        <w:pStyle w:val="Heading3"/>
        <w:rPr>
          <w:del w:id="43" w:author="Teixeira, Kristina A." w:date="2022-02-10T10:07:00Z"/>
        </w:rPr>
      </w:pPr>
      <w:bookmarkStart w:id="44" w:name="intraspecific-trait-variation"/>
      <w:commentRangeStart w:id="45"/>
      <w:del w:id="46" w:author="Teixeira, Kristina A." w:date="2022-02-10T10:07:00Z">
        <w:r w:rsidDel="00860348">
          <w:delText>3.1. Intraspecific trait variation</w:delText>
        </w:r>
      </w:del>
    </w:p>
    <w:p w14:paraId="7C99175E" w14:textId="77777777" w:rsidR="005D1570" w:rsidRDefault="00075BA3">
      <w:pPr>
        <w:pStyle w:val="FirstParagraph"/>
      </w:pPr>
      <w:r>
        <w:t xml:space="preserve">Leaf </w:t>
      </w:r>
      <w:commentRangeEnd w:id="45"/>
      <w:r w:rsidR="00F441B1">
        <w:rPr>
          <w:rStyle w:val="CommentReference"/>
        </w:rPr>
        <w:commentReference w:id="45"/>
      </w:r>
      <w:r>
        <w:t>traits vary along the vertical light gradient (</w:t>
      </w:r>
      <w:r>
        <w:rPr>
          <w:i/>
          <w:iCs/>
        </w:rPr>
        <w:t>i.e.,</w:t>
      </w:r>
      <w:r>
        <w:t xml:space="preserve"> sun and shade leaves, Casas </w:t>
      </w:r>
      <w:r>
        <w:rPr>
          <w:i/>
          <w:iCs/>
        </w:rPr>
        <w:t>et al.</w:t>
      </w:r>
      <w:r>
        <w:t xml:space="preserve">, 2011; Bin </w:t>
      </w:r>
      <w:r>
        <w:rPr>
          <w:i/>
          <w:iCs/>
        </w:rPr>
        <w:t>et al.</w:t>
      </w:r>
      <w:r>
        <w:t xml:space="preserve">, 2022) at a biochemical, anatomical and structural level (Table 1, Sack </w:t>
      </w:r>
      <w:r>
        <w:rPr>
          <w:i/>
          <w:iCs/>
        </w:rPr>
        <w:t>et al.</w:t>
      </w:r>
      <w:r>
        <w:t xml:space="preserve">, 2006; Niinemets </w:t>
      </w:r>
      <w:r>
        <w:rPr>
          <w:i/>
          <w:iCs/>
        </w:rPr>
        <w:t>et al.</w:t>
      </w:r>
      <w:r>
        <w:t xml:space="preserve">, 2015a; Chen </w:t>
      </w:r>
      <w:r>
        <w:rPr>
          <w:i/>
          <w:iCs/>
        </w:rPr>
        <w:t>et al.</w:t>
      </w:r>
      <w:r>
        <w:t xml:space="preserve">, 2020). Much of our understanding of trait coordination is based on the leaf economics spectrum concept developed across diverse species (Wright </w:t>
      </w:r>
      <w:r>
        <w:rPr>
          <w:i/>
          <w:iCs/>
        </w:rPr>
        <w:t>et al.</w:t>
      </w:r>
      <w:r>
        <w:t xml:space="preserve">, 2004), sun leaves (Keenan &amp; Niinemets, 2016; Chen </w:t>
      </w:r>
      <w:r>
        <w:rPr>
          <w:i/>
          <w:iCs/>
        </w:rPr>
        <w:t>et al.</w:t>
      </w:r>
      <w:r>
        <w:t>, 2020), so further research is needed to characterize trait relationships and responses across the full range of microenvironments spanning the forest vertical gradient. It has been established that independent of the light environment, traits also vary within species along the ontogenetic trajectory from the understory to the upper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xml:space="preserve">, 2022). Therefore, ontogeny is bound to play a role in shaping leaf traits and thermal sensitivity (Niinemets, 2010a; Carter </w:t>
      </w:r>
      <w:r>
        <w:rPr>
          <w:i/>
          <w:iCs/>
        </w:rPr>
        <w:t>et al.</w:t>
      </w:r>
      <w:r>
        <w:t>, 2021).</w:t>
      </w:r>
    </w:p>
    <w:p w14:paraId="18227B9E" w14:textId="77777777" w:rsidR="005D1570" w:rsidRDefault="00075BA3">
      <w:r>
        <w:br w:type="page"/>
      </w:r>
    </w:p>
    <w:p w14:paraId="7DED29A5" w14:textId="77777777" w:rsidR="005D1570" w:rsidRDefault="00075BA3">
      <w:pPr>
        <w:pStyle w:val="BodyText"/>
      </w:pPr>
      <w:commentRangeStart w:id="47"/>
      <w:r>
        <w:rPr>
          <w:b/>
          <w:bCs/>
        </w:rPr>
        <w:lastRenderedPageBreak/>
        <w:t>Table 1.</w:t>
      </w:r>
      <w:r>
        <w:t xml:space="preserve"> </w:t>
      </w:r>
      <w:commentRangeEnd w:id="47"/>
      <w:r w:rsidR="006760B4">
        <w:rPr>
          <w:rStyle w:val="CommentReference"/>
        </w:rPr>
        <w:commentReference w:id="47"/>
      </w:r>
      <w:r>
        <w:t>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14:paraId="0E63A990" w14:textId="77777777" w:rsidR="005D1570" w:rsidRDefault="00075BA3">
      <w:pPr>
        <w:pStyle w:val="BodyText"/>
      </w:pPr>
      <w:r>
        <w:rPr>
          <w:noProof/>
        </w:rPr>
        <w:drawing>
          <wp:inline distT="0" distB="0" distL="0" distR="0" wp14:anchorId="536CC1DD" wp14:editId="0E561833">
            <wp:extent cx="5334000" cy="684962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49626"/>
                    </a:xfrm>
                    <a:prstGeom prst="rect">
                      <a:avLst/>
                    </a:prstGeom>
                    <a:noFill/>
                    <a:ln w="9525">
                      <a:noFill/>
                      <a:headEnd/>
                      <a:tailEnd/>
                    </a:ln>
                  </pic:spPr>
                </pic:pic>
              </a:graphicData>
            </a:graphic>
          </wp:inline>
        </w:drawing>
      </w:r>
    </w:p>
    <w:p w14:paraId="206CAE4A" w14:textId="77777777" w:rsidR="005D1570" w:rsidRDefault="00075BA3">
      <w:r>
        <w:br w:type="page"/>
      </w:r>
    </w:p>
    <w:p w14:paraId="04671079" w14:textId="77777777" w:rsidR="005D1570" w:rsidRDefault="00075BA3">
      <w:pPr>
        <w:pStyle w:val="BodyText"/>
      </w:pPr>
      <w:r>
        <w:lastRenderedPageBreak/>
        <w:t>Table 1, cont.</w:t>
      </w:r>
    </w:p>
    <w:p w14:paraId="00EF9F4B" w14:textId="77777777" w:rsidR="005D1570" w:rsidRDefault="00075BA3">
      <w:pPr>
        <w:pStyle w:val="BodyText"/>
      </w:pPr>
      <w:r>
        <w:rPr>
          <w:noProof/>
        </w:rPr>
        <w:drawing>
          <wp:inline distT="0" distB="0" distL="0" distR="0" wp14:anchorId="17EB18FF" wp14:editId="312AB884">
            <wp:extent cx="5334000" cy="58112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p>
    <w:p w14:paraId="03BEAF9B" w14:textId="77777777" w:rsidR="005D1570" w:rsidRDefault="00075BA3">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56378FE" w14:textId="77777777" w:rsidR="005D1570" w:rsidRDefault="00075BA3">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142589A4" w14:textId="77777777" w:rsidR="005D1570" w:rsidRDefault="00075BA3">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Marenco et al. 2017; 12. Kafuti et al. 2020; 13. </w:t>
      </w:r>
      <w:r>
        <w:lastRenderedPageBreak/>
        <w:t>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14:paraId="6A0AAF21" w14:textId="0C18E63D" w:rsidR="00860348" w:rsidRDefault="00860348">
      <w:pPr>
        <w:pStyle w:val="BodyText"/>
        <w:rPr>
          <w:ins w:id="48" w:author="Teixeira, Kristina A." w:date="2022-02-10T10:06:00Z"/>
        </w:rPr>
      </w:pPr>
      <w:ins w:id="49" w:author="Teixeira, Kristina A." w:date="2022-02-10T10:06:00Z">
        <w:r>
          <w:t xml:space="preserve">3.1 </w:t>
        </w:r>
        <w:commentRangeStart w:id="50"/>
        <w:r>
          <w:t xml:space="preserve">Leaf </w:t>
        </w:r>
      </w:ins>
      <w:commentRangeEnd w:id="50"/>
      <w:ins w:id="51" w:author="Teixeira, Kristina A." w:date="2022-02-10T13:42:00Z">
        <w:r w:rsidR="00806D65">
          <w:rPr>
            <w:rStyle w:val="CommentReference"/>
          </w:rPr>
          <w:commentReference w:id="50"/>
        </w:r>
      </w:ins>
      <w:ins w:id="52" w:author="Teixeira, Kristina A." w:date="2022-02-10T10:06:00Z">
        <w:r>
          <w:t>anatomy and morphology</w:t>
        </w:r>
      </w:ins>
    </w:p>
    <w:p w14:paraId="7F1E193D" w14:textId="1C7E01AC" w:rsidR="005D1570" w:rsidRDefault="00075BA3">
      <w:pPr>
        <w:pStyle w:val="BodyText"/>
        <w:rPr>
          <w:ins w:id="53" w:author="Teixeira, Kristina A." w:date="2022-02-10T10:08:00Z"/>
        </w:rPr>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xml:space="preserve">, 2018a),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xml:space="preserve">, 2016). In contrast, shade leaves have traits that maximize light capture in the diffuse-light environment with sunflecks (e.g., lower LMA and higher light absorptance efficiency per unit biomass), but larger leaf size and lower transpiration makes them more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2912E547" w14:textId="072CFA4B" w:rsidR="00860348" w:rsidRDefault="00860348">
      <w:pPr>
        <w:pStyle w:val="BodyText"/>
      </w:pPr>
      <w:ins w:id="54" w:author="Teixeira, Kristina A." w:date="2022-02-10T10:08:00Z">
        <w:r>
          <w:t>3.2 Metabolic capacity and efficiency</w:t>
        </w:r>
      </w:ins>
    </w:p>
    <w:p w14:paraId="40BB2FFF" w14:textId="505AC43A" w:rsidR="005D1570" w:rsidRDefault="00075BA3">
      <w:pPr>
        <w:pStyle w:val="BodyText"/>
        <w:rPr>
          <w:ins w:id="55" w:author="Teixeira, Kristina A." w:date="2022-02-10T10:15:00Z"/>
        </w:rPr>
      </w:pPr>
      <w:r>
        <w:t>Most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&amp; Valladares, 2004; Weerasinghe </w:t>
      </w:r>
      <w:r>
        <w:rPr>
          <w:i/>
          <w:iCs/>
        </w:rPr>
        <w:t>et al.</w:t>
      </w:r>
      <w:r>
        <w:t xml:space="preserve">, 2014; Scartazza </w:t>
      </w:r>
      <w:r>
        <w:rPr>
          <w:i/>
          <w:iCs/>
        </w:rPr>
        <w:t>et al.</w:t>
      </w:r>
      <w:r>
        <w:t xml:space="preserve">, 2016). Increases in chlorophyll a/b ratios with height reflect the greater light availability in the upper canopy, while greater chlorophyll concentrations at lower heights within the forest vertical profile give shade leaves greater PAR absorptance efficiency (Table 1). Higher photosynthetic rates (per unit leaf area) and more frequent stomatal closure in sun exposed canopies (see section 4, Table </w:t>
      </w:r>
      <w:r>
        <w:lastRenderedPageBreak/>
        <w:t>2) compared to shaded lower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526B7B7" w14:textId="138C2E7A" w:rsidR="00BC6469" w:rsidRDefault="00BC6469">
      <w:pPr>
        <w:pStyle w:val="BodyText"/>
        <w:rPr>
          <w:ins w:id="56" w:author="Teixeira, Kristina A." w:date="2022-02-10T10:10:00Z"/>
        </w:rPr>
      </w:pPr>
      <w:commentRangeStart w:id="57"/>
      <w:ins w:id="58" w:author="Teixeira, Kristina A." w:date="2022-02-10T10:15:00Z">
        <w:r>
          <w:t>3</w:t>
        </w:r>
        <w:commentRangeEnd w:id="57"/>
        <w:r>
          <w:rPr>
            <w:rStyle w:val="CommentReference"/>
          </w:rPr>
          <w:commentReference w:id="57"/>
        </w:r>
        <w:r>
          <w:t>.3 – Light absorption and reflectance</w:t>
        </w:r>
      </w:ins>
    </w:p>
    <w:p w14:paraId="3389EF84" w14:textId="072EF1DB" w:rsidR="006760B4" w:rsidRDefault="006760B4">
      <w:pPr>
        <w:pStyle w:val="BodyText"/>
      </w:pPr>
      <w:ins w:id="59" w:author="Teixeira, Kristina A." w:date="2022-02-10T10:10:00Z">
        <w:r>
          <w:t>3.</w:t>
        </w:r>
      </w:ins>
      <w:ins w:id="60" w:author="Teixeira, Kristina A." w:date="2022-02-10T10:16:00Z">
        <w:r w:rsidR="00BC6469">
          <w:t>#</w:t>
        </w:r>
      </w:ins>
      <w:ins w:id="61" w:author="Teixeira, Kristina A." w:date="2022-02-10T10:10:00Z">
        <w:r>
          <w:t xml:space="preserve">. </w:t>
        </w:r>
      </w:ins>
      <w:ins w:id="62" w:author="Teixeira, Kristina A." w:date="2022-02-10T10:11:00Z">
        <w:r>
          <w:t>Biochemical protection against foliage light and heat damage</w:t>
        </w:r>
      </w:ins>
    </w:p>
    <w:p w14:paraId="682D26C5" w14:textId="77777777" w:rsidR="005D1570" w:rsidRDefault="00075BA3">
      <w:pPr>
        <w:pStyle w:val="BodyText"/>
      </w:pPr>
      <w:r>
        <w:t xml:space="preserve">Biochemical protection against foliage light and heat damage increase with peak radiation loads, and thus tend to be higher in the upper canopy than in the understory (Table 1). 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 (Niinemets </w:t>
      </w:r>
      <w:r>
        <w:rPr>
          <w:i/>
          <w:iCs/>
        </w:rPr>
        <w:t>et al.</w:t>
      </w:r>
      <w:r>
        <w:t xml:space="preserve">, 1998; Niinemets, 2007; Mathur </w:t>
      </w:r>
      <w:r>
        <w:rPr>
          <w:i/>
          <w:iCs/>
        </w:rPr>
        <w:t>et al.</w:t>
      </w:r>
      <w:r>
        <w:t xml:space="preserve">, 2018a). With saturating irradiance experienced by upper canopy leaves, unused energy from photosystem II antennae is further dissipated as heat energy through non-photochemical quenching(Mathur </w:t>
      </w:r>
      <w:r>
        <w:rPr>
          <w:i/>
          <w:iCs/>
        </w:rPr>
        <w:t>et al.</w:t>
      </w:r>
      <w:r>
        <w:t xml:space="preserve">, 2018b). Efficient light-use is optimized through this process while preventing the accumulation of excess light, an energetic imbalance that results in the generation of harmful reactive oxygen species. However, below a photon flux density of </w:t>
      </w:r>
      <m:oMath>
        <m:r>
          <w:rPr>
            <w:rFonts w:ascii="Cambria Math" w:hAnsi="Cambria Math"/>
          </w:rPr>
          <m:t>200μmol</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oMath>
      <w:r>
        <w:t>, within a beech (</w:t>
      </w:r>
      <w:r>
        <w:rPr>
          <w:i/>
          <w:iCs/>
        </w:rPr>
        <w:t>Fagus sylvatica L.</w:t>
      </w:r>
      <w:r>
        <w:t xml:space="preserve">) forest, shaded lower canopy leaves have been observed to have higher non-photochemical quenching rates than upper canopy leaves, reflecting rapid photosynthetic induction kinetics in shaded leaves as an acclimation to sunflecks. Beyond this photon flux density threshold, non-photochemical quenching rates of upper canopy increase with an increase in light intensity (Scartazza </w:t>
      </w:r>
      <w:r>
        <w:rPr>
          <w:i/>
          <w:iCs/>
        </w:rPr>
        <w:t>et al.</w:t>
      </w:r>
      <w:r>
        <w:t xml:space="preserve">, 2016). The dissipation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w:t>
      </w:r>
    </w:p>
    <w:p w14:paraId="27354B4E" w14:textId="6A24A51C" w:rsidR="005D1570" w:rsidRDefault="00075BA3">
      <w:pPr>
        <w:pStyle w:val="BodyText"/>
        <w:rPr>
          <w:ins w:id="63" w:author="Teixeira, Kristina A." w:date="2022-02-10T10:11:00Z"/>
        </w:rPr>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xml:space="preserve">, 2021). Less than half of tree species express significant light-dependent emissions (Taylor </w:t>
      </w:r>
      <w:r>
        <w:rPr>
          <w:i/>
          <w:iCs/>
        </w:rPr>
        <w:t>et al.</w:t>
      </w:r>
      <w:r>
        <w:t xml:space="preserve">, 2018; Kesselmeier &amp; Staudt), such that variation in emissions across the vertical profile can be influenced both by vertical variation in species compositions and plasticity in emission rate capacities (see section 4.4, Taylor </w:t>
      </w:r>
      <w:r>
        <w:rPr>
          <w:i/>
          <w:iCs/>
        </w:rPr>
        <w:t>et al.</w:t>
      </w:r>
      <w:r>
        <w:t>, 2021).</w:t>
      </w:r>
    </w:p>
    <w:p w14:paraId="1ADF06C1" w14:textId="6079139E" w:rsidR="006760B4" w:rsidRDefault="006760B4">
      <w:pPr>
        <w:pStyle w:val="BodyText"/>
        <w:rPr>
          <w:ins w:id="64" w:author="Teixeira, Kristina A." w:date="2022-02-10T10:04:00Z"/>
        </w:rPr>
      </w:pPr>
      <w:commentRangeStart w:id="65"/>
      <w:ins w:id="66" w:author="Teixeira, Kristina A." w:date="2022-02-10T10:11:00Z">
        <w:r>
          <w:t>3.</w:t>
        </w:r>
      </w:ins>
      <w:ins w:id="67" w:author="Teixeira, Kristina A." w:date="2022-02-10T10:16:00Z">
        <w:r w:rsidR="00BC6469">
          <w:t>#</w:t>
        </w:r>
      </w:ins>
      <w:ins w:id="68" w:author="Teixeira, Kristina A." w:date="2022-02-10T10:11:00Z">
        <w:r>
          <w:t xml:space="preserve"> Thermal tolerance</w:t>
        </w:r>
      </w:ins>
      <w:commentRangeEnd w:id="65"/>
      <w:ins w:id="69" w:author="Teixeira, Kristina A." w:date="2022-02-10T10:12:00Z">
        <w:r>
          <w:rPr>
            <w:rStyle w:val="CommentReference"/>
          </w:rPr>
          <w:commentReference w:id="65"/>
        </w:r>
      </w:ins>
    </w:p>
    <w:p w14:paraId="259563DA" w14:textId="383A1B77" w:rsidR="006760B4" w:rsidRDefault="006760B4" w:rsidP="00860348">
      <w:pPr>
        <w:spacing w:after="0"/>
        <w:rPr>
          <w:ins w:id="70" w:author="Teixeira, Kristina A." w:date="2022-02-10T10:12:00Z"/>
          <w:rFonts w:ascii="Times New Roman" w:eastAsia="Times New Roman" w:hAnsi="Times New Roman" w:cs="Times New Roman"/>
        </w:rPr>
      </w:pPr>
    </w:p>
    <w:p w14:paraId="141225F3" w14:textId="77777777" w:rsidR="006760B4" w:rsidRDefault="006760B4" w:rsidP="006760B4">
      <w:pPr>
        <w:pStyle w:val="BodyText"/>
        <w:rPr>
          <w:moveTo w:id="71" w:author="Teixeira, Kristina A." w:date="2022-02-10T10:12:00Z"/>
        </w:rPr>
      </w:pPr>
      <w:moveToRangeStart w:id="72" w:author="Teixeira, Kristina A." w:date="2022-02-10T10:12:00Z" w:name="move95380365"/>
      <w:commentRangeStart w:id="73"/>
      <w:moveTo w:id="74" w:author="Teixeira, Kristina A." w:date="2022-02-10T10:12:00Z">
        <w:r>
          <w:t xml:space="preserve">At </w:t>
        </w:r>
      </w:moveTo>
      <w:commentRangeEnd w:id="73"/>
      <w:r>
        <w:rPr>
          <w:rStyle w:val="CommentReference"/>
        </w:rPr>
        <w:commentReference w:id="73"/>
      </w:r>
      <w:moveTo w:id="75" w:author="Teixeira, Kristina A." w:date="2022-02-10T10:12:00Z">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6" w:author="Teixeira, Kristina A." w:date="2022-02-10T10:12:00Z">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To w:id="77" w:author="Teixeira, Kristina A." w:date="2022-02-10T10:12:00Z">
            <w:r>
              <w:t xml:space="preserve">C), photosystem II incurs irreversible damage, eventually leading to leaf necrosis and death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78" w:author="Teixeira, Kristina A." w:date="2022-02-10T10:12: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9" w:author="Teixeira, Kristina A." w:date="2022-02-10T10:12: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0" w:author="Teixeira, Kristina A." w:date="2022-02-10T10:12:00Z">
                  <w:r>
                    <w:t xml:space="preserve"> (Slot </w:t>
                  </w:r>
                  <w:r>
                    <w:rPr>
                      <w:i/>
                      <w:iCs/>
                    </w:rPr>
                    <w:t>et al.</w:t>
                  </w:r>
                  <w:r>
                    <w:t xml:space="preserve">, 2021a). Thermal thresholds for photosystem II functioning serve as good proxies for temperatures at which leaves get necrotic (Krause </w:t>
                  </w:r>
                  <w:r>
                    <w:rPr>
                      <w:i/>
                      <w:iCs/>
                    </w:rPr>
                    <w:t>et al.</w:t>
                  </w:r>
                  <w:r>
                    <w:t xml:space="preserve">, 2010). Thermal tolerances vary across species, with more variation explained by leaf </w:t>
                  </w:r>
                  <w:r>
                    <w:lastRenderedPageBreak/>
                    <w:t xml:space="preserve">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1"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2" w:author="Teixeira, Kristina A." w:date="2022-02-10T10:12:00Z">
                      <w:r>
                        <w:t xml:space="preserve"> were found to be high in species with large leaves with high thermal capacitance and those with high LMA, respectively (Slot </w:t>
                      </w:r>
                      <w:r>
                        <w:rPr>
                          <w:i/>
                          <w:iCs/>
                        </w:rPr>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3"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4" w:author="Teixeira, Kristina A." w:date="2022-02-10T10:12:00Z">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Quercus muehlenbergii</w:t>
                          </w:r>
                          <w:r>
                            <w:t xml:space="preserve"> Engelm.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5" w:author="Teixeira, Kristina A." w:date="2022-02-10T10:12:00Z">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To w:id="86" w:author="Teixeira, Kristina A." w:date="2022-02-10T10:12:00Z">
                              <w:r>
                                <w:t xml:space="preserve"> than </w:t>
                              </w:r>
                              <w:r>
                                <w:rPr>
                                  <w:i/>
                                  <w:iCs/>
                                </w:rPr>
                                <w:t>Quercus macrocarpa</w:t>
                              </w:r>
                              <w:r>
                                <w:t xml:space="preserve"> Michx. growing in shaded mesic conditions (Hamerlynck &amp; Knapp, 1996). In an Australian savanna, crowns of </w:t>
                              </w:r>
                              <w:r>
                                <w:rPr>
                                  <w:i/>
                                  <w:iCs/>
                                </w:rPr>
                                <w:t>Acacia papyrocarpa</w:t>
                              </w:r>
                              <w:r>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7" w:author="Teixeira, Kristina A." w:date="2022-02-10T10:12:00Z">
                                <w:r>
                                  <w:t xml:space="preserve"> and higher composite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To w:id="88" w:author="Teixeira, Kristina A." w:date="2022-02-10T10:12:00Z">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9" w:author="Teixeira, Kristina A." w:date="2022-02-10T10:12:00Z">
                                    <w:r>
                                      <w:t xml:space="preserve"> varied modestly, being slightly lower for shade than sun leaves for two of three tree species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90" w:author="Teixeira, Kristina A." w:date="2022-02-10T10:12:00Z">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91" w:author="Teixeira, Kristina A." w:date="2022-02-10T10:12:00Z">
                                        <w:r>
                                          <w:t xml:space="preserve"> across thermal microenvironments implies that more thermally tolerant sun leaves tend to operate closer to their thermal limits and could therefore be more vulnerable to heat anomalies (Perez &amp; Feeley, 2020).</w:t>
                                        </w:r>
                                      </w:moveTo>
                                    </w:moveTo>
                                  </w:moveTo>
                                </w:moveTo>
                              </w:moveTo>
                            </w:moveTo>
                          </w:moveTo>
                        </w:moveTo>
                      </w:moveTo>
                    </w:moveTo>
                  </w:moveTo>
                </w:moveTo>
              </w:moveTo>
            </w:moveTo>
          </w:moveTo>
        </w:moveTo>
      </w:moveTo>
    </w:p>
    <w:moveToRangeEnd w:id="72"/>
    <w:p w14:paraId="4BA424A4" w14:textId="77777777" w:rsidR="006760B4" w:rsidRDefault="006760B4" w:rsidP="006760B4">
      <w:pPr>
        <w:spacing w:after="0"/>
        <w:rPr>
          <w:ins w:id="92" w:author="Teixeira, Kristina A." w:date="2022-02-10T10:13:00Z"/>
          <w:rFonts w:ascii="Times New Roman" w:eastAsia="Times New Roman" w:hAnsi="Times New Roman" w:cs="Times New Roman"/>
        </w:rPr>
      </w:pPr>
      <w:ins w:id="93" w:author="Teixeira, Kristina A." w:date="2022-02-10T10:13:00Z">
        <w:r w:rsidRPr="00860348">
          <w:rPr>
            <w:rFonts w:ascii="Times New Roman" w:eastAsia="Times New Roman" w:hAnsi="Times New Roman" w:cs="Times New Roman"/>
          </w:rPr>
          <w:t>"</w:t>
        </w:r>
        <w:commentRangeStart w:id="94"/>
        <w:r w:rsidRPr="00860348">
          <w:rPr>
            <w:rFonts w:ascii="Times New Roman" w:eastAsia="Times New Roman" w:hAnsi="Times New Roman" w:cs="Times New Roman"/>
          </w:rPr>
          <w:t xml:space="preserve">Thermal </w:t>
        </w:r>
        <w:commentRangeEnd w:id="94"/>
        <w:r>
          <w:rPr>
            <w:rStyle w:val="CommentReference"/>
          </w:rPr>
          <w:commentReference w:id="94"/>
        </w:r>
        <w:r w:rsidRPr="00860348">
          <w:rPr>
            <w:rFonts w:ascii="Times New Roman" w:eastAsia="Times New Roman" w:hAnsi="Times New Roman" w:cs="Times New Roman"/>
          </w:rPr>
          <w:t>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Tcrit, and at which it has decreased by 50%, T50, varies modestly across the canopy, being only slightly lower for shade than sun leaves for two of three tree species in Panama (Slot et al., 2019). 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ins>
    </w:p>
    <w:p w14:paraId="283C7D8C" w14:textId="77777777" w:rsidR="006760B4" w:rsidRPr="00860348" w:rsidRDefault="006760B4" w:rsidP="00860348">
      <w:pPr>
        <w:spacing w:after="0"/>
        <w:rPr>
          <w:ins w:id="95" w:author="Teixeira, Kristina A." w:date="2022-02-10T10:05:00Z"/>
          <w:rFonts w:ascii="Times New Roman" w:eastAsia="Times New Roman" w:hAnsi="Times New Roman" w:cs="Times New Roman"/>
        </w:rPr>
      </w:pPr>
    </w:p>
    <w:p w14:paraId="6CA0D263" w14:textId="5424CC07" w:rsidR="00860348" w:rsidRDefault="00860348">
      <w:pPr>
        <w:pStyle w:val="BodyText"/>
      </w:pPr>
      <w:ins w:id="96" w:author="Teixeira, Kristina A." w:date="2022-02-10T10:05:00Z">
        <w:r>
          <w:t>3</w:t>
        </w:r>
        <w:commentRangeStart w:id="97"/>
        <w:r>
          <w:t xml:space="preserve">.# </w:t>
        </w:r>
      </w:ins>
      <w:commentRangeEnd w:id="97"/>
      <w:ins w:id="98" w:author="Teixeira, Kristina A." w:date="2022-02-10T10:16:00Z">
        <w:r w:rsidR="00BC6469">
          <w:rPr>
            <w:rStyle w:val="CommentReference"/>
          </w:rPr>
          <w:commentReference w:id="97"/>
        </w:r>
      </w:ins>
      <w:ins w:id="99" w:author="Teixeira, Kristina A." w:date="2022-02-10T10:05:00Z">
        <w:r>
          <w:t>leaf phenology</w:t>
        </w:r>
      </w:ins>
    </w:p>
    <w:p w14:paraId="4296ACDA" w14:textId="50C57AB5" w:rsidR="005D1570" w:rsidRDefault="00075BA3">
      <w:pPr>
        <w:pStyle w:val="BodyText"/>
      </w:pPr>
      <w:r>
        <w:t xml:space="preserve">The vertical structure of microenvironments likely influences forest photosynthetic capacity (Rey-Sánchez </w:t>
      </w:r>
      <w:r>
        <w:rPr>
          <w:i/>
          <w:iCs/>
        </w:rPr>
        <w:t>et al.</w:t>
      </w:r>
      <w:r>
        <w:t xml:space="preserve">, 2016) via leaf phenology. In deciduous forests, the timing and extent of seasonal leaf gain and loss is structured across the vertical profile. In temperate deciduous forests, seasonal warming occurs earlier in the sheltered understory, facilitating earlier spring bud-break compared to the cooler upper canopy (Augspurger &amp; Bartlett, </w:t>
      </w:r>
      <w:r>
        <w:lastRenderedPageBreak/>
        <w:t xml:space="preserve">2003). Early leaf-out allows some tree saplings to do the majority of their annual carbon fixation before canopy foliage and reduces light availability (Lee &amp; Ibáñez, 2021). Within tropical dry-season-deciduous species, the fraction of seasonally deciduous individuals has been found to increase toward larger tree size classes in hotter, brighter environments, with understory individuals typically remaining evergreen (Condit </w:t>
      </w:r>
      <w:r>
        <w:rPr>
          <w:i/>
          <w:iCs/>
        </w:rPr>
        <w:t>et al.</w:t>
      </w:r>
      <w:r>
        <w:t xml:space="preserve">, 2000). </w:t>
      </w:r>
      <w:ins w:id="100" w:author="Teixeira, Kristina A." w:date="2022-02-10T10:18:00Z">
        <w:r w:rsidR="00FF4DEE">
          <w:t>Similarly, o</w:t>
        </w:r>
      </w:ins>
      <w:ins w:id="101" w:author="Teixeira, Kristina A." w:date="2022-02-10T10:17:00Z">
        <w:r w:rsidR="00FF4DEE">
          <w:t>n the interspe</w:t>
        </w:r>
      </w:ins>
      <w:ins w:id="102" w:author="Teixeira, Kristina A." w:date="2022-02-10T10:18:00Z">
        <w:r w:rsidR="00FF4DEE">
          <w:t>cific level, a</w:t>
        </w:r>
      </w:ins>
      <w:ins w:id="103" w:author="Teixeira, Kristina A." w:date="2022-02-10T10:17:00Z">
        <w:r w:rsidR="00FF4DEE">
          <w:t xml:space="preserve">cross increasing tree size classes, there is an increase in the fractions of species that are deciduous (Condit </w:t>
        </w:r>
        <w:r w:rsidR="00FF4DEE">
          <w:rPr>
            <w:i/>
            <w:iCs/>
          </w:rPr>
          <w:t>et al.</w:t>
        </w:r>
        <w:r w:rsidR="00FF4DEE">
          <w:t xml:space="preserve">, 2000; Meakem </w:t>
        </w:r>
        <w:r w:rsidR="00FF4DEE">
          <w:rPr>
            <w:i/>
            <w:iCs/>
          </w:rPr>
          <w:t>et al.</w:t>
        </w:r>
        <w:r w:rsidR="00FF4DEE">
          <w:t xml:space="preserve">, 2018). </w:t>
        </w:r>
      </w:ins>
      <w:r>
        <w:t xml:space="preserve">Even in evergreen tropical forests, seasonal variation in leaf quantities follows distinct patterns throughout the vertical profile depending on height and light environments (Smith </w:t>
      </w:r>
      <w:r>
        <w:rPr>
          <w:i/>
          <w:iCs/>
        </w:rPr>
        <w:t>et al.</w:t>
      </w:r>
      <w:r>
        <w:t xml:space="preserve">, 2019). Leaf turnover is faster in the upper canopy than the understory (Osada </w:t>
      </w:r>
      <w:r>
        <w:rPr>
          <w:i/>
          <w:iCs/>
        </w:rPr>
        <w:t>et al.</w:t>
      </w:r>
      <w:r>
        <w:t xml:space="preserve">, 2001), and as a result upper canopy leaves are, on average, younger than shade leaves. Leaf age distributions affect forest photosynthetic capacity (Wu </w:t>
      </w:r>
      <w:r>
        <w:rPr>
          <w:i/>
          <w:iCs/>
        </w:rPr>
        <w:t>et al.</w:t>
      </w:r>
      <w:r>
        <w:t xml:space="preserve">, 2016; Niinemets, 2016) and stress tolerance via age specific leaf function (Kikuzawa &amp; Lechowicz,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297205E8" w14:textId="339CB18A" w:rsidR="005D1570" w:rsidDel="00860348" w:rsidRDefault="00075BA3">
      <w:pPr>
        <w:pStyle w:val="Heading3"/>
        <w:rPr>
          <w:del w:id="104" w:author="Teixeira, Kristina A." w:date="2022-02-10T10:04:00Z"/>
        </w:rPr>
      </w:pPr>
      <w:bookmarkStart w:id="105" w:name="interspecific-trait-variation"/>
      <w:bookmarkEnd w:id="44"/>
      <w:del w:id="106" w:author="Teixeira, Kristina A." w:date="2022-02-10T10:04:00Z">
        <w:r w:rsidDel="00860348">
          <w:delText>3.2. Interspecific trait variation</w:delText>
        </w:r>
      </w:del>
    </w:p>
    <w:p w14:paraId="16595F8A" w14:textId="3375F5DD" w:rsidR="005D1570" w:rsidDel="00860348" w:rsidRDefault="00075BA3">
      <w:pPr>
        <w:pStyle w:val="FirstParagraph"/>
        <w:rPr>
          <w:moveFrom w:id="107" w:author="Teixeira, Kristina A." w:date="2022-02-10T10:03:00Z"/>
        </w:rPr>
      </w:pPr>
      <w:moveFromRangeStart w:id="108" w:author="Teixeira, Kristina A." w:date="2022-02-10T10:03:00Z" w:name="move95379847"/>
      <w:moveFrom w:id="109" w:author="Teixeira, Kristina A." w:date="2022-02-10T10:03:00Z">
        <w:r w:rsidDel="00860348">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light gradients across forest species is similar to within-species trends in traits and sometimes metabolism (Thomas &amp; Winner, 2002; Rozendaal </w:t>
        </w:r>
        <w:r w:rsidDel="00860348">
          <w:rPr>
            <w:i/>
            <w:iCs/>
          </w:rPr>
          <w:t>et al.</w:t>
        </w:r>
        <w:r w:rsidDel="00860348">
          <w:t xml:space="preserve">, 2006; Houter &amp; Pons, 2012; Bin </w:t>
        </w:r>
        <w:r w:rsidDel="00860348">
          <w:rPr>
            <w:i/>
            <w:iCs/>
          </w:rPr>
          <w:t>et al.</w:t>
        </w:r>
        <w:r w:rsidDel="00860348">
          <w:t xml:space="preserve">, 2022). For instance, across increasing tree size classes, there is an increase in the fractions of species that are deciduous (mirroring the faction of individuals, Condit </w:t>
        </w:r>
        <w:r w:rsidDel="00860348">
          <w:rPr>
            <w:i/>
            <w:iCs/>
          </w:rPr>
          <w:t>et al.</w:t>
        </w:r>
        <w:r w:rsidDel="00860348">
          <w:t xml:space="preserve">, 2000; Meakem </w:t>
        </w:r>
        <w:r w:rsidDel="00860348">
          <w:rPr>
            <w:i/>
            <w:iCs/>
          </w:rPr>
          <w:t>et al.</w:t>
        </w:r>
        <w:r w:rsidDel="00860348">
          <w:t xml:space="preserve">, 2018). However, exceptions exist: at least among evergreen species, shade tolerant species tend to have higher LMA than light demanding species, by contrast with the generally higher LMA for sun than shade leaves within canopies (Lusk </w:t>
        </w:r>
        <w:r w:rsidDel="00860348">
          <w:rPr>
            <w:i/>
            <w:iCs/>
          </w:rPr>
          <w:t>et al.</w:t>
        </w:r>
        <w:r w:rsidDel="00860348">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0" w:author="Teixeira, Kristina A." w:date="2022-02-10T10:03:00Z">
          <w:r w:rsidDel="00860348">
            <w:t xml:space="preserve"> and metabolism within forest ecosystems are underpinned by both intra- and inter-specific variation in traits.</w:t>
          </w:r>
        </w:moveFrom>
      </w:moveFrom>
    </w:p>
    <w:p w14:paraId="7DB2E4D4" w14:textId="77777777" w:rsidR="005D1570" w:rsidRDefault="00075BA3">
      <w:pPr>
        <w:pStyle w:val="Heading2"/>
      </w:pPr>
      <w:bookmarkStart w:id="111" w:name="Xf540f3eb20213ebe69bde639521139bd7a5d3c0"/>
      <w:bookmarkEnd w:id="7"/>
      <w:bookmarkEnd w:id="105"/>
      <w:moveFromRangeEnd w:id="108"/>
      <w:r>
        <w:t>4. Leaf gas exchange and its thermal sensitivity</w:t>
      </w:r>
    </w:p>
    <w:p w14:paraId="5301A5F4" w14:textId="77777777" w:rsidR="005D1570" w:rsidRDefault="00075BA3">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along a vertical forest gradient, or compared sun and shade leaves (Table 2).</w:t>
      </w:r>
    </w:p>
    <w:p w14:paraId="0148751C" w14:textId="77777777" w:rsidR="005D1570" w:rsidRDefault="00075BA3">
      <w:r>
        <w:br w:type="page"/>
      </w:r>
    </w:p>
    <w:p w14:paraId="53C16320" w14:textId="77777777" w:rsidR="005D1570" w:rsidRDefault="00075BA3">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Supplementary Information Methods S3.</w:t>
      </w:r>
    </w:p>
    <w:p w14:paraId="3D04A60E" w14:textId="77777777" w:rsidR="005D1570" w:rsidRDefault="00075BA3">
      <w:pPr>
        <w:pStyle w:val="BodyText"/>
      </w:pPr>
      <w:r>
        <w:rPr>
          <w:noProof/>
        </w:rPr>
        <w:drawing>
          <wp:inline distT="0" distB="0" distL="0" distR="0" wp14:anchorId="4EF57D8A" wp14:editId="3ADDEBF4">
            <wp:extent cx="5334000" cy="68951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895170"/>
                    </a:xfrm>
                    <a:prstGeom prst="rect">
                      <a:avLst/>
                    </a:prstGeom>
                    <a:noFill/>
                    <a:ln w="9525">
                      <a:noFill/>
                      <a:headEnd/>
                      <a:tailEnd/>
                    </a:ln>
                  </pic:spPr>
                </pic:pic>
              </a:graphicData>
            </a:graphic>
          </wp:inline>
        </w:drawing>
      </w:r>
    </w:p>
    <w:p w14:paraId="76634DCF" w14:textId="77777777" w:rsidR="005D1570" w:rsidRDefault="00075BA3">
      <w:r>
        <w:br w:type="page"/>
      </w:r>
    </w:p>
    <w:p w14:paraId="5AACFF86" w14:textId="77777777" w:rsidR="005D1570" w:rsidRDefault="00075BA3">
      <w:pPr>
        <w:pStyle w:val="BodyText"/>
      </w:pPr>
      <w:r>
        <w:lastRenderedPageBreak/>
        <w:t>Table 2, cont.</w:t>
      </w:r>
    </w:p>
    <w:p w14:paraId="39D3A54D" w14:textId="77777777" w:rsidR="005D1570" w:rsidRDefault="00075BA3">
      <w:pPr>
        <w:pStyle w:val="BodyText"/>
      </w:pPr>
      <w:r>
        <w:rPr>
          <w:noProof/>
        </w:rPr>
        <w:drawing>
          <wp:inline distT="0" distB="0" distL="0" distR="0" wp14:anchorId="6EB1BACB" wp14:editId="3357DEB4">
            <wp:extent cx="5334000" cy="715788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8"/>
                    <a:stretch>
                      <a:fillRect/>
                    </a:stretch>
                  </pic:blipFill>
                  <pic:spPr bwMode="auto">
                    <a:xfrm>
                      <a:off x="0" y="0"/>
                      <a:ext cx="5334000" cy="7157883"/>
                    </a:xfrm>
                    <a:prstGeom prst="rect">
                      <a:avLst/>
                    </a:prstGeom>
                    <a:noFill/>
                    <a:ln w="9525">
                      <a:noFill/>
                      <a:headEnd/>
                      <a:tailEnd/>
                    </a:ln>
                  </pic:spPr>
                </pic:pic>
              </a:graphicData>
            </a:graphic>
          </wp:inline>
        </w:drawing>
      </w:r>
    </w:p>
    <w:p w14:paraId="07794ADA" w14:textId="77777777" w:rsidR="005D1570" w:rsidRDefault="00075BA3">
      <w:r>
        <w:br w:type="page"/>
      </w:r>
    </w:p>
    <w:p w14:paraId="5339326F" w14:textId="77777777" w:rsidR="005D1570" w:rsidRDefault="00075BA3">
      <w:pPr>
        <w:pStyle w:val="BodyText"/>
      </w:pPr>
      <w:r>
        <w:lastRenderedPageBreak/>
        <w:t>Table 2, cont.</w:t>
      </w:r>
    </w:p>
    <w:p w14:paraId="5450B0BA" w14:textId="77777777" w:rsidR="005D1570" w:rsidRDefault="00075BA3">
      <w:pPr>
        <w:pStyle w:val="BodyText"/>
      </w:pPr>
      <w:r>
        <w:rPr>
          <w:noProof/>
        </w:rPr>
        <w:drawing>
          <wp:inline distT="0" distB="0" distL="0" distR="0" wp14:anchorId="4D077B07" wp14:editId="33079B01">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698B8B2" w14:textId="77777777" w:rsidR="005D1570" w:rsidRDefault="00075BA3">
      <w:pPr>
        <w:pStyle w:val="BodyText"/>
      </w:pPr>
      <w:r>
        <w:t xml:space="preserve">*Responses across height and light gradients are summarized, with up and down arrows indicating significant increasing or decreasing trends, respectively, in response to height </w:t>
      </w:r>
      <w:r>
        <w:lastRenderedPageBreak/>
        <w:t xml:space="preserve">(H)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1BF25870" w14:textId="77777777" w:rsidR="005D1570" w:rsidRDefault="00075BA3">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3B377703" w14:textId="77777777" w:rsidR="005D1570" w:rsidRDefault="00075BA3">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14:paraId="59DD7C04" w14:textId="77777777" w:rsidR="005D1570" w:rsidRDefault="00075BA3">
      <w:pPr>
        <w:pStyle w:val="BodyText"/>
      </w:pPr>
      <w:r>
        <w:t>** composite climatic stress variable integrating temperature, vapour pressure deficit, and relative humidity is higher in lower canopy</w:t>
      </w:r>
    </w:p>
    <w:p w14:paraId="20EB7BB3" w14:textId="77777777" w:rsidR="005D1570" w:rsidRDefault="00075BA3">
      <w:pPr>
        <w:pStyle w:val="Heading3"/>
      </w:pPr>
      <w:bookmarkStart w:id="112" w:name="conductance"/>
      <w:r>
        <w:t>4.1. Conductance</w:t>
      </w:r>
    </w:p>
    <w:p w14:paraId="04F53821" w14:textId="77777777" w:rsidR="005D1570" w:rsidRDefault="00075BA3">
      <w:pPr>
        <w:pStyle w:val="FirstParagraph"/>
      </w:pPr>
      <w:r>
        <w:t xml:space="preserve">Leaf hydraulic, stomatal and boundary layer conductances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caused by leaf warming in sunlit canopy locations (Buckley &amp; Schymanski, 2014). These constraints tend to reduce leaf water potential, making midday stomatal depression more prevalent in sun leaves than shade leaves in closed-canopy forests (Table 2), which drives the lower intracellular CO</w:t>
      </w:r>
      <w:r>
        <w:rPr>
          <w:vertAlign w:val="subscript"/>
        </w:rPr>
        <w:t>2</w:t>
      </w:r>
      <w:r>
        <w:t xml:space="preserve"> and carbon isotope discrimination discussed in section 3.1 (Table 1). Stomatal depression reduces transpirational cooling,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E770302" w14:textId="77777777" w:rsidR="005D1570" w:rsidRDefault="00075BA3">
      <w:pPr>
        <w:pStyle w:val="Heading3"/>
      </w:pPr>
      <w:bookmarkStart w:id="113" w:name="photosynthesis"/>
      <w:bookmarkEnd w:id="112"/>
      <w:r>
        <w:lastRenderedPageBreak/>
        <w:t>4.2. Photosynthesis</w:t>
      </w:r>
    </w:p>
    <w:p w14:paraId="46BB4655" w14:textId="77777777" w:rsidR="005D1570" w:rsidRDefault="00075BA3">
      <w:pPr>
        <w:pStyle w:val="FirstParagraph"/>
      </w:pPr>
      <w:r>
        <w:t xml:space="preserve">Photosynthetic capacity is generally higher in exposed canopy positions– a fact that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19860638" w14:textId="77777777" w:rsidR="005D1570" w:rsidRDefault="00075BA3">
      <w:pPr>
        <w:pStyle w:val="BodyText"/>
      </w:pPr>
      <w:r>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 xml:space="preserve">, 2017). Beyond the optimum, photosynthesis decreases as a result of stomatal closure (Fredeen &amp; Sage, 1999; Slot &amp; Winter,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A955EE" w14:textId="77777777" w:rsidR="005D1570" w:rsidRDefault="00075BA3">
      <w:pPr>
        <w:pStyle w:val="BodyText"/>
      </w:pPr>
      <w:r>
        <w:t>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xml:space="preserve">, 2019), one might expect sun leaves to have a stronger temperature-dependence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xml:space="preserve">, 2020),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forest vertical profile. In the meantime, it remains unresolved whether photosynthesis is more affected by high temperatures in upper canopy or understory leaves, and how this might vary across forest types and environmental conditions.</w:t>
      </w:r>
    </w:p>
    <w:p w14:paraId="0C525F29" w14:textId="2410AC34" w:rsidR="005D1570" w:rsidDel="006760B4" w:rsidRDefault="00075BA3">
      <w:pPr>
        <w:pStyle w:val="BodyText"/>
        <w:rPr>
          <w:moveFrom w:id="114" w:author="Teixeira, Kristina A." w:date="2022-02-10T10:12:00Z"/>
        </w:rPr>
      </w:pPr>
      <w:moveFromRangeStart w:id="115" w:author="Teixeira, Kristina A." w:date="2022-02-10T10:12:00Z" w:name="move95380365"/>
      <w:moveFrom w:id="116" w:author="Teixeira, Kristina A." w:date="2022-02-10T10:12:00Z">
        <w:r w:rsidDel="006760B4">
          <w:lastRenderedPageBreak/>
          <w:t xml:space="preserve">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7" w:author="Teixeira, Kristina A." w:date="2022-02-10T10:12:00Z">
          <w:r w:rsidDel="006760B4">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From w:id="118" w:author="Teixeira, Kristina A." w:date="2022-02-10T10:12:00Z">
            <w:r w:rsidDel="006760B4">
              <w:t xml:space="preserve">C), photosystem II incurs irreversible damage, eventually leading to leaf necrosis and death (Kunert, in press; Baker, 2008; Feeley </w:t>
            </w:r>
            <w:r w:rsidDel="006760B4">
              <w:rPr>
                <w:i/>
                <w:iCs/>
              </w:rPr>
              <w:t>et al.</w:t>
            </w:r>
            <w:r w:rsidDel="006760B4">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19" w:author="Teixeira, Kristina A." w:date="2022-02-10T10:12:00Z">
              <w:r w:rsidDel="006760B4">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20" w:author="Teixeira, Kristina A." w:date="2022-02-10T10:12:00Z">
                <w:r w:rsidDel="006760B4">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1" w:author="Teixeira, Kristina A." w:date="2022-02-10T10:12:00Z">
                  <w:r w:rsidDel="006760B4">
                    <w:t xml:space="preserve"> (Slot </w:t>
                  </w:r>
                  <w:r w:rsidDel="006760B4">
                    <w:rPr>
                      <w:i/>
                      <w:iCs/>
                    </w:rPr>
                    <w:t>et al.</w:t>
                  </w:r>
                  <w:r w:rsidDel="006760B4">
                    <w:t xml:space="preserve">, 2021a). Thermal thresholds for photosystem II functioning serve as good proxies for temperatures at which leaves get necrotic (Krause </w:t>
                  </w:r>
                  <w:r w:rsidDel="006760B4">
                    <w:rPr>
                      <w:i/>
                      <w:iCs/>
                    </w:rPr>
                    <w:t>et al.</w:t>
                  </w:r>
                  <w:r w:rsidDel="006760B4">
                    <w:t xml:space="preserve">, 2010). Thermal tolerances vary across species, with more variation explained by leaf traits than phylogeny (Feeley </w:t>
                  </w:r>
                  <w:r w:rsidDel="006760B4">
                    <w:rPr>
                      <w:i/>
                      <w:iCs/>
                    </w:rPr>
                    <w:t>et al.</w:t>
                  </w:r>
                  <w:r w:rsidDel="006760B4">
                    <w:t xml:space="preserve">, 2020; Slot </w:t>
                  </w:r>
                  <w:r w:rsidDel="006760B4">
                    <w:rPr>
                      <w:i/>
                      <w:iCs/>
                    </w:rPr>
                    <w:t>et al.</w:t>
                  </w:r>
                  <w:r w:rsidDel="006760B4">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2"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3" w:author="Teixeira, Kristina A." w:date="2022-02-10T10:12:00Z">
                      <w:r w:rsidDel="006760B4">
                        <w:t xml:space="preserve"> were found to be high in species with large leaves with high thermal capacitance and those with high LMA, respectively (Slot </w:t>
                      </w:r>
                      <w:r w:rsidDel="006760B4">
                        <w:rPr>
                          <w:i/>
                          <w:iCs/>
                        </w:rPr>
                        <w:t>et al.</w:t>
                      </w:r>
                      <w:r w:rsidDel="006760B4">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4"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5" w:author="Teixeira, Kristina A." w:date="2022-02-10T10:12:00Z">
                          <w:r w:rsidDel="006760B4">
                            <w:t xml:space="preserve"> decrease across increasing latitudes, and with elevation among tropical forests (O’Sullivan </w:t>
                          </w:r>
                          <w:r w:rsidDel="006760B4">
                            <w:rPr>
                              <w:i/>
                              <w:iCs/>
                            </w:rPr>
                            <w:t>et al.</w:t>
                          </w:r>
                          <w:r w:rsidDel="006760B4">
                            <w:t xml:space="preserve">, 2017; Feeley </w:t>
                          </w:r>
                          <w:r w:rsidDel="006760B4">
                            <w:rPr>
                              <w:i/>
                              <w:iCs/>
                            </w:rPr>
                            <w:t>et al.</w:t>
                          </w:r>
                          <w:r w:rsidDel="006760B4">
                            <w:t xml:space="preserve">, 2020; Slot </w:t>
                          </w:r>
                          <w:r w:rsidDel="006760B4">
                            <w:rPr>
                              <w:i/>
                              <w:iCs/>
                            </w:rPr>
                            <w:t>et al.</w:t>
                          </w:r>
                          <w:r w:rsidDel="006760B4">
                            <w:t xml:space="preserve">, 2021a). However, they are more closely adapted to microclimate than macroclimate (Feeley </w:t>
                          </w:r>
                          <w:r w:rsidDel="006760B4">
                            <w:rPr>
                              <w:i/>
                              <w:iCs/>
                            </w:rPr>
                            <w:t>et al.</w:t>
                          </w:r>
                          <w:r w:rsidDel="006760B4">
                            <w:t xml:space="preserve">, 2020; Slot </w:t>
                          </w:r>
                          <w:r w:rsidDel="006760B4">
                            <w:rPr>
                              <w:i/>
                              <w:iCs/>
                            </w:rPr>
                            <w:t>et al.</w:t>
                          </w:r>
                          <w:r w:rsidDel="006760B4">
                            <w:t xml:space="preserve">, 2021a). For example, </w:t>
                          </w:r>
                          <w:r w:rsidDel="006760B4">
                            <w:rPr>
                              <w:i/>
                              <w:iCs/>
                            </w:rPr>
                            <w:t>Quercus muehlenbergii</w:t>
                          </w:r>
                          <w:r w:rsidDel="006760B4">
                            <w:t xml:space="preserve"> Engelm.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6" w:author="Teixeira, Kristina A." w:date="2022-02-10T10:12:00Z">
                            <w:r w:rsidDel="006760B4">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From w:id="127" w:author="Teixeira, Kristina A." w:date="2022-02-10T10:12:00Z">
                              <w:r w:rsidDel="006760B4">
                                <w:t xml:space="preserve"> than </w:t>
                              </w:r>
                              <w:r w:rsidDel="006760B4">
                                <w:rPr>
                                  <w:i/>
                                  <w:iCs/>
                                </w:rPr>
                                <w:t>Quercus macrocarpa</w:t>
                              </w:r>
                              <w:r w:rsidDel="006760B4">
                                <w:t xml:space="preserve"> Michx. growing in shaded mesic conditions (Hamerlynck &amp; Knapp, 1996). In an Australian savanna, crowns of </w:t>
                              </w:r>
                              <w:r w:rsidDel="006760B4">
                                <w:rPr>
                                  <w:i/>
                                  <w:iCs/>
                                </w:rPr>
                                <w:t>Acacia papyrocarpa</w:t>
                              </w:r>
                              <w:r w:rsidDel="006760B4">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8" w:author="Teixeira, Kristina A." w:date="2022-02-10T10:12:00Z">
                                <w:r w:rsidDel="006760B4">
                                  <w:t xml:space="preserve"> and higher composite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From w:id="129" w:author="Teixeira, Kristina A." w:date="2022-02-10T10:12:00Z">
                                  <w:r w:rsidDel="006760B4">
                                    <w:t xml:space="preserve">, and lower rates of heat dissipation, as indicated by longer leaf thermal time constants (Curtis </w:t>
                                  </w:r>
                                  <w:r w:rsidDel="006760B4">
                                    <w:rPr>
                                      <w:i/>
                                      <w:iCs/>
                                    </w:rPr>
                                    <w:t>et al.</w:t>
                                  </w:r>
                                  <w:r w:rsidDel="006760B4">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30" w:author="Teixeira, Kristina A." w:date="2022-02-10T10:12:00Z">
                                    <w:r w:rsidDel="006760B4">
                                      <w:t xml:space="preserve"> varied modestly, being slightly lower for shade than sun leaves for two of three tree species (Slot </w:t>
                                    </w:r>
                                    <w:r w:rsidDel="006760B4">
                                      <w:rPr>
                                        <w:i/>
                                        <w:iCs/>
                                      </w:rPr>
                                      <w:t>et al.</w:t>
                                    </w:r>
                                    <w:r w:rsidDel="006760B4">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31" w:author="Teixeira, Kristina A." w:date="2022-02-10T10:12:00Z">
                                      <w:r w:rsidDel="006760B4">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32" w:author="Teixeira, Kristina A." w:date="2022-02-10T10:12:00Z">
                                        <w:r w:rsidDel="006760B4">
                                          <w:t xml:space="preserve"> across thermal microenvironments implies that more thermally tolerant sun leaves tend to operate closer to their thermal limits and could therefore be more vulnerable to heat anomalies (Perez &amp; Feeley, 2020).</w:t>
                                        </w:r>
                                      </w:moveFrom>
                                    </w:moveFrom>
                                  </w:moveFrom>
                                </w:moveFrom>
                              </w:moveFrom>
                            </w:moveFrom>
                          </w:moveFrom>
                        </w:moveFrom>
                      </w:moveFrom>
                    </w:moveFrom>
                  </w:moveFrom>
                </w:moveFrom>
              </w:moveFrom>
            </w:moveFrom>
          </w:moveFrom>
        </w:moveFrom>
      </w:moveFrom>
    </w:p>
    <w:p w14:paraId="4F195740" w14:textId="77777777" w:rsidR="005D1570" w:rsidRDefault="00075BA3">
      <w:pPr>
        <w:pStyle w:val="Heading3"/>
      </w:pPr>
      <w:bookmarkStart w:id="133" w:name="respiration"/>
      <w:bookmarkEnd w:id="113"/>
      <w:moveFromRangeEnd w:id="115"/>
      <w:r>
        <w:t>4.3. Respiration</w:t>
      </w:r>
    </w:p>
    <w:p w14:paraId="1A35044D" w14:textId="77777777" w:rsidR="005D1570" w:rsidRDefault="00075BA3">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xml:space="preserve">, 1999; Weerasinghe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synthetic understanding of how and why the temperature sensitivity of respiration varies across the forest vertical profile.</w:t>
      </w:r>
    </w:p>
    <w:p w14:paraId="7EF2AD79" w14:textId="77777777" w:rsidR="005D1570" w:rsidRDefault="00075BA3">
      <w:pPr>
        <w:pStyle w:val="Heading3"/>
      </w:pPr>
      <w:bookmarkStart w:id="134" w:name="voc-emissions"/>
      <w:bookmarkEnd w:id="133"/>
      <w:r>
        <w:t>4.4. VOC emissions</w:t>
      </w:r>
    </w:p>
    <w:p w14:paraId="3EF6014E" w14:textId="77777777" w:rsidR="005D1570" w:rsidRDefault="00075BA3">
      <w:pPr>
        <w:pStyle w:val="FirstParagraph"/>
      </w:pPr>
      <w:r>
        <w:t xml:space="preserve">Emission of the VOCs isoprene and a diversity of monoterpenes are similarly light and temperature sensitive, and play similar roles in photosynthetic thermal tolerance (Copolovici </w:t>
      </w:r>
      <w:r>
        <w:rPr>
          <w:i/>
          <w:iCs/>
        </w:rPr>
        <w:t>et al.</w:t>
      </w:r>
      <w:r>
        <w:t xml:space="preserve">, 2005; Sharkey </w:t>
      </w:r>
      <w:r>
        <w:rPr>
          <w:i/>
          <w:iCs/>
        </w:rPr>
        <w:t>et al.</w:t>
      </w:r>
      <w:r>
        <w:t xml:space="preserve">, 2008; Vickers </w:t>
      </w:r>
      <w:r>
        <w:rPr>
          <w:i/>
          <w:iCs/>
        </w:rPr>
        <w:t>et al.</w:t>
      </w:r>
      <w:r>
        <w:t xml:space="preserve">, 2009; Taylor </w:t>
      </w:r>
      <w:r>
        <w:rPr>
          <w:i/>
          <w:iCs/>
        </w:rPr>
        <w:t>et al.</w:t>
      </w:r>
      <w:r>
        <w:t xml:space="preserve">, 2019). 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xml:space="preserve">, 2021). Due to its much higher emission rates and relative ease of detectability, isoprene has received far more study in the field, though both isoprene and monoterpenes are expressed by a wide diversity of angiosperms and gymnosperms across all biomes of the globe (see Taylor </w:t>
      </w:r>
      <w:r>
        <w:rPr>
          <w:i/>
          <w:iCs/>
        </w:rPr>
        <w:t>et al.</w:t>
      </w:r>
      <w:r>
        <w:t xml:space="preserve">, 2021 and references therein). Within species, isoprene emission rates tend to increase toward brighter and hotter microenvironments (Niinemets, 2007), and across landscapes, emitting species increase in relative abundance toward hotter climates, exceeding half of trees in warm tropical forests (Taylor </w:t>
      </w:r>
      <w:r>
        <w:rPr>
          <w:i/>
          <w:iCs/>
        </w:rPr>
        <w:t>et al.</w:t>
      </w:r>
      <w:r>
        <w:t xml:space="preserve">, 2018). However, a recent study found a contrasting interspecific vertical structuring of emission capacities, with more emitting species and higher species-maximum emission rates in the mid-canopy region of an Amazonian forest (Table 2, Taylor </w:t>
      </w:r>
      <w:r>
        <w:rPr>
          <w:i/>
          <w:iCs/>
        </w:rPr>
        <w:t>et al.</w:t>
      </w:r>
      <w:r>
        <w:t xml:space="preserve">, 2021). Similarly, within tree crowns of European beech, monoterpene emissions were found to be highest in semi-shaded leaves beneath the canopy surface (Table 2, Šimpraga </w:t>
      </w:r>
      <w:r>
        <w:rPr>
          <w:i/>
          <w:iCs/>
        </w:rPr>
        <w:t>et al.</w:t>
      </w:r>
      <w:r>
        <w:t xml:space="preserve">, 2013). This pattern may indicate the importance of temporal variability in thermal conditions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xml:space="preserve">, 2008). Future work seeking to understand how temporal dynamics of leaf heating (see Leigh </w:t>
      </w:r>
      <w:r>
        <w:rPr>
          <w:i/>
          <w:iCs/>
        </w:rPr>
        <w:t>et al.</w:t>
      </w:r>
      <w:r>
        <w:t>, 2017) with height and influence leaf function will be important for resolving the role of VOCs in forest thermal sensitivity across the vertical gradient. Given current understanding, we may hypothesize that light-dependent VOC emissions are important for mid-canopy thermal responses, while other traits play the same role in sun-exposed canopy leaves.</w:t>
      </w:r>
    </w:p>
    <w:p w14:paraId="7E9CDB08" w14:textId="77777777" w:rsidR="005D1570" w:rsidRDefault="00075BA3">
      <w:pPr>
        <w:pStyle w:val="Heading2"/>
      </w:pPr>
      <w:bookmarkStart w:id="135" w:name="tree-and-ecosystem-ecology"/>
      <w:bookmarkEnd w:id="111"/>
      <w:bookmarkEnd w:id="134"/>
      <w:r>
        <w:lastRenderedPageBreak/>
        <w:t>5. Tree and ecosystem ecology</w:t>
      </w:r>
    </w:p>
    <w:p w14:paraId="628BCFF8" w14:textId="77777777" w:rsidR="005D1570" w:rsidRDefault="00075BA3">
      <w:pPr>
        <w:pStyle w:val="FirstParagraph"/>
      </w:pPr>
      <w:r>
        <w:t>Differences across forest vertical gradients in biophysical conditions, plant traits, and metabolism scale up to affect tree ecology, ecosystem ecology, and their temperature responses (Fig. 1).</w:t>
      </w:r>
    </w:p>
    <w:p w14:paraId="28B645EC" w14:textId="77777777" w:rsidR="005D1570" w:rsidRDefault="00075BA3">
      <w:pPr>
        <w:pStyle w:val="Heading3"/>
      </w:pPr>
      <w:bookmarkStart w:id="136" w:name="tree-metabolism-growth-and-survival"/>
      <w:r>
        <w:t>5.1. Tree metabolism, growth, and survival</w:t>
      </w:r>
    </w:p>
    <w:p w14:paraId="73A526A1" w14:textId="77777777" w:rsidR="005D1570" w:rsidRDefault="00075BA3">
      <w:pPr>
        <w:pStyle w:val="FirstParagraph"/>
      </w:pPr>
      <w:r>
        <w:t xml:space="preserve">Tree metabolism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xml:space="preserve">, 2022). Specifically, increases are linked to increased leaf area and the increasing probability that the crown is in the canopy (Muller-Landau </w:t>
      </w:r>
      <w:r>
        <w:rPr>
          <w:i/>
          <w:iCs/>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reproduction, defense, and storage of non-structural carbohydrates (NSCs). Among these, the process about which we know the most is woody aboveground growth, which consumes only a modest fraction of total photosynthate (~1/6 on the ecosystem level, Anderson-Teixeira </w:t>
      </w:r>
      <w:r>
        <w:rPr>
          <w:i/>
          <w:iCs/>
        </w:rPr>
        <w:t>et al.</w:t>
      </w:r>
      <w:r>
        <w:t xml:space="preserve">, 2021) but is disproportionately important to long-term forest dynamics and carbon cycling in that it builds up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xml:space="preserve">, 2022). In open forests and for open-growth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21C7DBA9" w14:textId="77777777" w:rsidR="005D1570" w:rsidRDefault="00075BA3">
      <w:pPr>
        <w:pStyle w:val="BodyText"/>
      </w:pPr>
      <w:r>
        <w:t xml:space="preserve">Vertical gradients also affect the climate sensitivity of metabolism and growth.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Therefore, periods of high atmospheric demand – be these on time scales of hours, days, or seasons – tend to cause greater reductions in tree transpiration and photosynthesis in tall trees that occupy canopy positions in relatively dense-canopy forests (Christoffersen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across the vertical profile (Table 2). More active stomatal regulation of tall canopy trees (e.g., Mediavilla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reduce adjustment of traits related to carbon metabolism during drought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0B42AEE6" w14:textId="77777777" w:rsidR="005D1570" w:rsidRDefault="00075BA3">
      <w:pPr>
        <w:pStyle w:val="BodyText"/>
      </w:pPr>
      <w:r>
        <w:lastRenderedPageBreak/>
        <w:t xml:space="preserve">In turn, the drought sensitivity of woody growth tends to be greater in canopy trees than in smaller trees with less exposed crowns.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most commonly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corroborating evidence from globally distributed forest censuses that larger trees tend to undergo larger growth declines during drought (Bennett </w:t>
      </w:r>
      <w:r>
        <w:rPr>
          <w:i/>
          <w:iCs/>
        </w:rPr>
        <w:t>et al.</w:t>
      </w:r>
      <w:r>
        <w:t xml:space="preserve">, 2015). In addition to lower drought resistance of growth, larger trees frequently exhibit greater increases in mortality (Bennett </w:t>
      </w:r>
      <w:r>
        <w:rPr>
          <w:i/>
          <w:iCs/>
        </w:rPr>
        <w:t>et al.</w:t>
      </w:r>
      <w:r>
        <w:t xml:space="preserve">, 2015; Stovall </w:t>
      </w:r>
      <w:r>
        <w:rPr>
          <w:i/>
          <w:iCs/>
        </w:rPr>
        <w:t>et al.</w:t>
      </w:r>
      <w:r>
        <w:t xml:space="preserve">, 2019). Mechanistically, this is almost certainly driven in part by the fact that larger trees have their crowns in a microenvironment that is more challenging during drought (Figs. 1 - 3, Scharnweber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w:t>
      </w:r>
      <w:r>
        <w:b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xml:space="preserve">, 2022), although there is also evidence that short trees in young stands are more drought-sensitive than taller trees in mature forests (Irvine </w:t>
      </w:r>
      <w:r>
        <w:rPr>
          <w:i/>
          <w:iCs/>
        </w:rPr>
        <w:t>et al.</w:t>
      </w:r>
      <w:r>
        <w:t>, 2004). The relative importance of exposure versus height in shaping drought sensitivity remains to be disentangled.</w:t>
      </w:r>
    </w:p>
    <w:p w14:paraId="183C727E" w14:textId="77777777" w:rsidR="005D1570" w:rsidRDefault="00075BA3">
      <w:pPr>
        <w:pStyle w:val="BodyText"/>
      </w:pPr>
      <w:r>
        <w:t xml:space="preserve">Although it is clear that drought sensitivity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atmospheric drought, likely explaining negative growth responses – particularly among larger trees – even if soil moisture remains high (Novick </w:t>
      </w:r>
      <w:r>
        <w:rPr>
          <w:i/>
          <w:iCs/>
        </w:rPr>
        <w:t>et al.</w:t>
      </w:r>
      <w:r>
        <w:t xml:space="preserve">, 2016), or when precipitation is statistically accounted for (Fig. 4, Anderson-Teixeira </w:t>
      </w:r>
      <w:r>
        <w:rPr>
          <w:i/>
          <w:iCs/>
        </w:rPr>
        <w:t>et al.</w:t>
      </w:r>
      <w:r>
        <w:t xml:space="preserve">, 2022). However, under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2020). Additional research is required to understand the mechanisms underlying these intriguing differences, and to disentangle size-related tree growth responses to hot-wet versus hot-dry conditions.</w:t>
      </w:r>
    </w:p>
    <w:p w14:paraId="62010372" w14:textId="77777777" w:rsidR="005D1570" w:rsidRDefault="00075BA3">
      <w:pPr>
        <w:pStyle w:val="CaptionedFigure"/>
      </w:pPr>
      <w:r>
        <w:rPr>
          <w:noProof/>
        </w:rPr>
        <w:lastRenderedPageBreak/>
        <w:drawing>
          <wp:inline distT="0" distB="0" distL="0" distR="0" wp14:anchorId="45D23893" wp14:editId="2CD1369F">
            <wp:extent cx="5334000" cy="6261050"/>
            <wp:effectExtent l="0" t="0" r="0" b="0"/>
            <wp:docPr id="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0"/>
                    <a:stretch>
                      <a:fillRect/>
                    </a:stretch>
                  </pic:blipFill>
                  <pic:spPr bwMode="auto">
                    <a:xfrm>
                      <a:off x="0" y="0"/>
                      <a:ext cx="5334000" cy="6261050"/>
                    </a:xfrm>
                    <a:prstGeom prst="rect">
                      <a:avLst/>
                    </a:prstGeom>
                    <a:noFill/>
                    <a:ln w="9525">
                      <a:noFill/>
                      <a:headEnd/>
                      <a:tailEnd/>
                    </a:ln>
                  </pic:spPr>
                </pic:pic>
              </a:graphicData>
            </a:graphic>
          </wp:inline>
        </w:drawing>
      </w:r>
    </w:p>
    <w:p w14:paraId="5BEE04AE" w14:textId="77777777" w:rsidR="005D1570" w:rsidRDefault="00075BA3">
      <w:pPr>
        <w:pStyle w:val="ImageCaption"/>
      </w:pPr>
      <w:r>
        <w:rPr>
          <w:b/>
          <w:bCs/>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w:t>
      </w:r>
      <w:r>
        <w:rPr>
          <w:iCs/>
        </w:rPr>
        <w:t>et al.</w:t>
      </w:r>
      <w:r>
        <w:t xml:space="preserve">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t>
      </w:r>
      <w:r>
        <w:rPr>
          <w:iCs/>
        </w:rPr>
        <w:t>et al.</w:t>
      </w:r>
      <w:r>
        <w:t xml:space="preserve"> (2020).</w:t>
      </w:r>
    </w:p>
    <w:p w14:paraId="55366000" w14:textId="77777777" w:rsidR="005D1570" w:rsidRDefault="00075BA3">
      <w:pPr>
        <w:pStyle w:val="Heading3"/>
      </w:pPr>
      <w:bookmarkStart w:id="137" w:name="c-and-water-flux"/>
      <w:bookmarkEnd w:id="136"/>
      <w:r>
        <w:t>5.2. C and water flux</w:t>
      </w:r>
    </w:p>
    <w:p w14:paraId="220DC335" w14:textId="77777777" w:rsidR="005D1570" w:rsidRDefault="00075BA3">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in a </w:t>
      </w:r>
      <w:r>
        <w:rPr>
          <w:i/>
          <w:iCs/>
        </w:rPr>
        <w:t>Picea abies</w:t>
      </w:r>
      <w:r>
        <w:t xml:space="preserve"> forest in Germany, such that the upper half of the canopy contributed an estimated 80% of daytime ET (Staudt </w:t>
      </w:r>
      <w:r>
        <w:rPr>
          <w:i/>
          <w:iCs/>
        </w:rPr>
        <w:t>et al.</w:t>
      </w:r>
      <w:r>
        <w:t xml:space="preserve">, 2011). Similarly, in a tropical forest in the Brazilian Amazon, canopy and subcanopy trees jointly contributed approximately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piponiotSizerelatedTreeBiomass2022?</w:t>
      </w:r>
      <w:r>
        <w:t>).</w:t>
      </w:r>
    </w:p>
    <w:p w14:paraId="05068E9E" w14:textId="77777777" w:rsidR="005D1570" w:rsidRDefault="00075BA3">
      <w:pPr>
        <w:pStyle w:val="CaptionedFigure"/>
      </w:pPr>
      <w:r>
        <w:rPr>
          <w:noProof/>
        </w:rPr>
        <w:lastRenderedPageBreak/>
        <w:drawing>
          <wp:inline distT="0" distB="0" distL="0" distR="0" wp14:anchorId="712935B8" wp14:editId="54FECA61">
            <wp:extent cx="5334000" cy="7111999"/>
            <wp:effectExtent l="0" t="0" r="0" b="0"/>
            <wp:docPr id="10" name="Picture" descr="Figure 5. Vertical partitioning of (a) evapotranspiration and (b) C fluxes in tropical forests. Panel (a) is from Kunert et al. (2017); panel (b) presents averages for 14 tropical forests from (piponiotSizerelatedTreeBiomass2022?)."/>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1"/>
                    <a:stretch>
                      <a:fillRect/>
                    </a:stretch>
                  </pic:blipFill>
                  <pic:spPr bwMode="auto">
                    <a:xfrm>
                      <a:off x="0" y="0"/>
                      <a:ext cx="5334000" cy="7111999"/>
                    </a:xfrm>
                    <a:prstGeom prst="rect">
                      <a:avLst/>
                    </a:prstGeom>
                    <a:noFill/>
                    <a:ln w="9525">
                      <a:noFill/>
                      <a:headEnd/>
                      <a:tailEnd/>
                    </a:ln>
                  </pic:spPr>
                </pic:pic>
              </a:graphicData>
            </a:graphic>
          </wp:inline>
        </w:drawing>
      </w:r>
    </w:p>
    <w:p w14:paraId="6799E603" w14:textId="77777777" w:rsidR="005D1570" w:rsidRDefault="00075BA3">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piponiotSizerelatedTreeBiomass2022?</w:t>
      </w:r>
      <w:r>
        <w:t>).</w:t>
      </w:r>
    </w:p>
    <w:p w14:paraId="1619FE26" w14:textId="77777777" w:rsidR="005D1570" w:rsidRDefault="00075BA3">
      <w:pPr>
        <w:pStyle w:val="BodyText"/>
      </w:pPr>
      <w:r>
        <w:lastRenderedPageBreak/>
        <w:t xml:space="preserve">It is less clear how thermal sensitivity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(Grossiord </w:t>
      </w:r>
      <w:r>
        <w:rPr>
          <w:i/>
          <w:iCs/>
        </w:rPr>
        <w:t>et al.</w:t>
      </w:r>
      <w:r>
        <w:t xml:space="preserve">, 2020). Because canopy trees dominate these fluxes (Fig. 5), their responses will strongly influence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reduce forest GPP in the tropics (Pau </w:t>
      </w:r>
      <w:r>
        <w:rPr>
          <w:i/>
          <w:iCs/>
        </w:rPr>
        <w:t>et al.</w:t>
      </w:r>
      <w:r>
        <w:t xml:space="preserve">, 2018). Yet there is also evidence that GPP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p w14:paraId="7E37B159" w14:textId="77777777" w:rsidR="005D1570" w:rsidRDefault="00075BA3">
      <w:pPr>
        <w:pStyle w:val="Heading1"/>
      </w:pPr>
      <w:bookmarkStart w:id="138" w:name="iii.-implications"/>
      <w:bookmarkEnd w:id="2"/>
      <w:bookmarkEnd w:id="135"/>
      <w:bookmarkEnd w:id="137"/>
      <w:r>
        <w:t>III. Implications</w:t>
      </w:r>
    </w:p>
    <w:p w14:paraId="399B905A" w14:textId="77777777" w:rsidR="005D1570" w:rsidRDefault="00075BA3">
      <w:pPr>
        <w:pStyle w:val="FirstParagraph"/>
      </w:pPr>
      <w:r>
        <w:t>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p w14:paraId="1FFDB1A0" w14:textId="77777777" w:rsidR="005D1570" w:rsidRDefault="00075BA3">
      <w:pPr>
        <w:pStyle w:val="Heading2"/>
      </w:pPr>
      <w:bookmarkStart w:id="139" w:name="global-change-responses"/>
      <w:r>
        <w:t>Global change responses</w:t>
      </w:r>
    </w:p>
    <w:p w14:paraId="6294144D" w14:textId="77777777" w:rsidR="005D1570" w:rsidRDefault="00075BA3">
      <w:pPr>
        <w:pStyle w:val="FirstParagraph"/>
      </w:pPr>
      <w:r>
        <w:t>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p w14:paraId="65DBAB42" w14:textId="77777777" w:rsidR="005D1570" w:rsidRDefault="00075BA3">
      <w:pPr>
        <w:pStyle w:val="Heading3"/>
      </w:pPr>
      <w:bookmarkStart w:id="140" w:name="warming"/>
      <w:r>
        <w:t>Warming</w:t>
      </w:r>
    </w:p>
    <w:p w14:paraId="3745E249" w14:textId="77777777" w:rsidR="005D1570" w:rsidRDefault="00075BA3">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(IPCC, 2021). These changes will impact leaf and ecosystem gas exchange with the atmosphere, and, over longer time frames, forest structure, composition, and leaf trait distributions. Our in-depth review sheds some light as to how responses are likely to vary across forest vertical gradients, yet important uncertainties remain.</w:t>
      </w:r>
    </w:p>
    <w:p w14:paraId="0F06E629" w14:textId="77777777" w:rsidR="005D1570" w:rsidRDefault="00075BA3">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w:t>
      </w:r>
      <w:r>
        <w:lastRenderedPageBreak/>
        <w:t xml:space="preserve">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and heat waves, and in some settings may benefit from increased light availability (Bennett </w:t>
      </w:r>
      <w:r>
        <w:rPr>
          <w:i/>
          <w:iCs/>
        </w:rPr>
        <w:t>et al.</w:t>
      </w:r>
      <w:r>
        <w:t xml:space="preserve">, 2015). An interesting open question is to what extent these patterns vary with the nature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soil moisture is high (e.g., during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16B86BFE" w14:textId="77777777" w:rsidR="005D1570" w:rsidRDefault="00075BA3">
      <w:pPr>
        <w:pStyle w:val="BodyText"/>
      </w:pPr>
      <w:r>
        <w:t xml:space="preserve">What remains poorly understood is how responses to warming will vary across vertical gradients under mesic conditions. 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 Beyond this inflection point, photosynthesis declines whereas respiration continues to increase exponentially, eventually shifting the carbon balance from sink to source, independent of water and irradiance (Duffy </w:t>
      </w:r>
      <w:r>
        <w:rPr>
          <w:i/>
          <w:iCs/>
        </w:rPr>
        <w:t>et al.</w:t>
      </w:r>
      <w:r>
        <w:t xml:space="preserve">, 2021). While leaves display substantial plasticity to adapt to warmer temperatures (Cunningham &amp; Read, 2003; Slot &amp; Kitajima, 2015; Way, 2019; Slot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xml:space="preserve">, 2021).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waves, resulting in photosynthetic decline or even leaf death (Kunert, in press; e.g., O’Sullivan </w:t>
      </w:r>
      <w:r>
        <w:rPr>
          <w:i/>
          <w:iCs/>
        </w:rPr>
        <w:t>et al.</w:t>
      </w:r>
      <w:r>
        <w:t xml:space="preserve">, 2017; Tiwari </w:t>
      </w:r>
      <w:r>
        <w:rPr>
          <w:i/>
          <w:iCs/>
        </w:rPr>
        <w:t>et al.</w:t>
      </w:r>
      <w:r>
        <w:t>, 2021).</w:t>
      </w:r>
    </w:p>
    <w:p w14:paraId="3C13B27C" w14:textId="77777777" w:rsidR="005D1570" w:rsidRDefault="00075BA3">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shed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4.2), limited tree-ring evidence indicates that understory trees can exhibit greater </w:t>
      </w:r>
      <w:r>
        <w:lastRenderedPageBreak/>
        <w:t xml:space="preserve">reductions in growth during unusually hot growing seasons (section 5.1, Fig 4b, Rollinson </w:t>
      </w:r>
      <w:r>
        <w:rPr>
          <w:i/>
          <w:iCs/>
        </w:rPr>
        <w:t>et al.</w:t>
      </w:r>
      <w:r>
        <w:t xml:space="preserve">, 2020). Thus, while canopy trees are probably 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these small trees, which have lower NSC reserves (Niinemets, 2010b).</w:t>
      </w:r>
    </w:p>
    <w:p w14:paraId="5AB31643" w14:textId="77777777" w:rsidR="005D1570" w:rsidRDefault="00075BA3">
      <w:pPr>
        <w:pStyle w:val="BodyText"/>
      </w:pPr>
      <w:r>
        <w:t xml:space="preserve">Thus, in synthesis, warming temperatures will affect trees across the vertical gradient, but the stress will be of a different nature at different heights. We expect that the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 (Gora &amp; Esquivel-Muelbert, 2021). When the canopy trees die, this will open canopy gaps, as discussed in the following section.</w:t>
      </w:r>
    </w:p>
    <w:p w14:paraId="2369F2AA" w14:textId="77777777" w:rsidR="005D1570" w:rsidRDefault="00075BA3">
      <w:pPr>
        <w:pStyle w:val="Heading3"/>
      </w:pPr>
      <w:bookmarkStart w:id="141" w:name="canopy-disturbance"/>
      <w:bookmarkEnd w:id="140"/>
      <w:r>
        <w:t>Canopy disturbance</w:t>
      </w:r>
    </w:p>
    <w:p w14:paraId="328F33EF" w14:textId="77777777" w:rsidR="005D1570" w:rsidRDefault="00075BA3">
      <w:pPr>
        <w:pStyle w:val="FirstParagraph"/>
      </w:pPr>
      <w:r>
        <w:t xml:space="preserve">As discussed above, rising temperatures and severe droughts place the canopy trees at particularly elevated risk of mortality. Moreover, large trees are also disproportionately impacted by other climate-related disturbances (e.g., wind, lighting, Gora &amp; Esquivel-Muelbert, 2021) that are expected to intensify with climate change(IPCC, 2021), and they are also targeted by selective logging operations (e.g., Miller </w:t>
      </w:r>
      <w:r>
        <w:rPr>
          <w:i/>
          <w:iCs/>
        </w:rPr>
        <w:t>et al.</w:t>
      </w:r>
      <w:r>
        <w:t xml:space="preserve">, 2011). Increase in the severity and frequency of heat waves, accompanied with an increase in VPD and ET, can exacerbate effects of drought on predominantly canopy trees, potentially causing large scale canopy die-back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xml:space="preserve">, 2006). Thus, canopies are becoming increasingly prone to disturbance and gap formation, which in turn increases incident radiation levels and temperatures within the forest (Stark </w:t>
      </w:r>
      <w:r>
        <w:rPr>
          <w:i/>
          <w:iCs/>
        </w:rPr>
        <w:t>et al.</w:t>
      </w:r>
      <w:r>
        <w:t xml:space="preserve">, 2020). Such changes often result in increased growth of smaller trees, which benefit from increased light (Bennett </w:t>
      </w:r>
      <w:r>
        <w:rPr>
          <w:i/>
          <w:iCs/>
        </w:rPr>
        <w:t>et al.</w:t>
      </w:r>
      <w:r>
        <w:t xml:space="preserve">, 2015; Hogan </w:t>
      </w:r>
      <w:r>
        <w:rPr>
          <w:i/>
          <w:iCs/>
        </w:rPr>
        <w:t>et al.</w:t>
      </w:r>
      <w:r>
        <w:t xml:space="preserve">, 2019), and wetter forests can prove quite resilient to canopy disturbance (Miller </w:t>
      </w:r>
      <w:r>
        <w:rPr>
          <w:i/>
          <w:iCs/>
        </w:rPr>
        <w:t>et al.</w:t>
      </w:r>
      <w:r>
        <w:t xml:space="preserve">, 2011). However, this shift to hotter and drier microclimates makes some forests more susceptible to further disturbances, for example, increasing fire risk (Brando </w:t>
      </w:r>
      <w:r>
        <w:rPr>
          <w:i/>
          <w:iCs/>
        </w:rPr>
        <w:t>et al.</w:t>
      </w:r>
      <w:r>
        <w:t xml:space="preserve">, 2014; Aragão </w:t>
      </w:r>
      <w:r>
        <w:rPr>
          <w:i/>
          <w:iCs/>
        </w:rPr>
        <w:t>et al.</w:t>
      </w:r>
      <w:r>
        <w:t xml:space="preserve">, 2018). Severe degradation impacts can cause dramatic ecological state changes (e.g., the transition from forest to more open, savanna-like vegetation in tropical forest regions through ‘savannization’) and non-linear threshold responses in energy balance and associated microclimates, with implications for forest-atmosphere interactions (Stark </w:t>
      </w:r>
      <w:r>
        <w:rPr>
          <w:i/>
          <w:iCs/>
        </w:rPr>
        <w:t>et al.</w:t>
      </w:r>
      <w:r>
        <w:t xml:space="preserve">, 2020). 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 (Tepley </w:t>
      </w:r>
      <w:r>
        <w:rPr>
          <w:i/>
          <w:iCs/>
        </w:rPr>
        <w:t>et al.</w:t>
      </w:r>
      <w:r>
        <w:t xml:space="preserve">, 2017; Miller </w:t>
      </w:r>
      <w:r>
        <w:rPr>
          <w:i/>
          <w:iCs/>
        </w:rPr>
        <w:t>et al.</w:t>
      </w:r>
      <w:r>
        <w:t xml:space="preserve">, 2019; Stark </w:t>
      </w:r>
      <w:r>
        <w:rPr>
          <w:i/>
          <w:iCs/>
        </w:rPr>
        <w:t>et al.</w:t>
      </w:r>
      <w:r>
        <w:t xml:space="preserve">, 2020; McDowell </w:t>
      </w:r>
      <w:r>
        <w:rPr>
          <w:i/>
          <w:iCs/>
        </w:rPr>
        <w:t>et al.</w:t>
      </w:r>
      <w:r>
        <w:t>, 2020).</w:t>
      </w:r>
    </w:p>
    <w:p w14:paraId="3AC818F0" w14:textId="77777777" w:rsidR="005D1570" w:rsidRDefault="00075BA3">
      <w:pPr>
        <w:pStyle w:val="BodyText"/>
      </w:pPr>
      <w:r>
        <w:lastRenderedPageBreak/>
        <w:t xml:space="preserve">Canopy disturbance poses an increasing threat to the biodiversity of microrefugia that are otherwise buffered from climatic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shifts towards more thermally-adapted species fail to keep up with the pace of warming, the ecosystem-level resilience to canopy disturbance that is often provided by smaller trees (e.g., Miller </w:t>
      </w:r>
      <w:r>
        <w:rPr>
          <w:i/>
          <w:iCs/>
        </w:rPr>
        <w:t>et al.</w:t>
      </w:r>
      <w:r>
        <w:t>, 2011) will be destroyed, resulting in breakdown of canopy structure and the potential state changes described above.</w:t>
      </w:r>
    </w:p>
    <w:p w14:paraId="2971831C" w14:textId="77777777" w:rsidR="005D1570" w:rsidRDefault="00075BA3">
      <w:pPr>
        <w:pStyle w:val="Heading2"/>
      </w:pPr>
      <w:bookmarkStart w:id="142" w:name="scaling-across-space-and-time"/>
      <w:bookmarkEnd w:id="139"/>
      <w:bookmarkEnd w:id="141"/>
      <w:r>
        <w:t>Scaling across space and time</w:t>
      </w:r>
    </w:p>
    <w:p w14:paraId="02BF8D70" w14:textId="77777777" w:rsidR="005D1570" w:rsidRDefault="00075BA3">
      <w:pPr>
        <w:pStyle w:val="FirstParagraph"/>
      </w:pPr>
      <w:r>
        <w:t>As we have reviewed here, vertical profiles in forests strongly shape forest dynamics and climate change responses. Ultimately, to achieve the important goal of understanding feedbacks between the world’s forests and climate change, it is essential that these mechanisms be sufficiently represented in models and scaled spatially via remote sensing.</w:t>
      </w:r>
    </w:p>
    <w:p w14:paraId="09A1A103" w14:textId="77777777" w:rsidR="005D1570" w:rsidRDefault="00075BA3">
      <w:pPr>
        <w:pStyle w:val="Heading3"/>
      </w:pPr>
      <w:bookmarkStart w:id="143" w:name="X68d2420bbac0f497c7bc5bf40a0c8098f6400b1"/>
      <w:r>
        <w:t>Representing Vertical Gradients in Models</w:t>
      </w:r>
    </w:p>
    <w:p w14:paraId="18AAA0B9" w14:textId="77777777" w:rsidR="005D1570" w:rsidRDefault="00075BA3">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Dynamic global vegetation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iCs/>
        </w:rPr>
        <w:t>et al.</w:t>
      </w:r>
      <w:r>
        <w:t xml:space="preserve">, 2018),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 xml:space="preserve">, 2005b). This simplification is computationally more efficient, although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2005b). The computational middle-ground to representing vertical structure in DVGMs lies in cohort-based models, which represent vegetation as cohorts of individual plants, grouped together based on properties including size, age, and functional type (Fisher </w:t>
      </w:r>
      <w:r>
        <w:rPr>
          <w:i/>
          <w:iCs/>
        </w:rPr>
        <w:t>et al.</w:t>
      </w:r>
      <w:r>
        <w:t>, 2018a). These sit between the oversimplified vegetation dynamics in big-leaf models, which do not represent any vertical stratification, and individual-based models, whose computational expense prevents them from being integrated into Earth system models.</w:t>
      </w:r>
    </w:p>
    <w:p w14:paraId="64E49F41" w14:textId="77777777" w:rsidR="005D1570" w:rsidRDefault="00075BA3">
      <w:pPr>
        <w:pStyle w:val="BodyText"/>
      </w:pPr>
      <w:r>
        <w:t xml:space="preserve">Owing to differences in the representation of forest vertical strata, DVGMs vary in their ability to incorporate vertical variation in leaf traits and physiological processes. In general, however, this variation is accounted for via light competition. Models partition incoming </w:t>
      </w:r>
      <w:r>
        <w:lastRenderedPageBreak/>
        <w:t xml:space="preserve">radiation and radiation within the forest vertical profile (i.e., direct vs. diffuse light) using radiative transfer models or a system of two coupled ordinary differential equations, referred to as a two-stream approximation (Sellers, 1985; Fisher </w:t>
      </w:r>
      <w:r>
        <w:rPr>
          <w:i/>
          <w:iCs/>
        </w:rPr>
        <w:t>et al.</w:t>
      </w:r>
      <w:r>
        <w:t xml:space="preserve">, 2018b). Using the latter method, single canopy layers are divided into sun and shade fractions (e.g., CLM), while models with multiple vegetative layers can analytically solve the 2-stream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(e.g., Krinner </w:t>
      </w:r>
      <w:r>
        <w:rPr>
          <w:i/>
          <w:iCs/>
        </w:rPr>
        <w:t>et al.</w:t>
      </w:r>
      <w:r>
        <w:t>, 2005a). 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 (Fisher &amp; Koven, 2020).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 (Fisher &amp; Koven, 2020).</w:t>
      </w:r>
    </w:p>
    <w:p w14:paraId="31BE6B33" w14:textId="77777777" w:rsidR="005D1570" w:rsidRDefault="00075BA3">
      <w:pPr>
        <w:pStyle w:val="BodyText"/>
      </w:pPr>
      <w:r>
        <w:t xml:space="preserve">The findings of this review reinforce the notion that representing vertical structuring is essential to capturing forest dynamics under global change. 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14:paraId="712358F1" w14:textId="77777777" w:rsidR="005D1570" w:rsidRDefault="00075BA3">
      <w:pPr>
        <w:pStyle w:val="BodyText"/>
      </w:pPr>
      <w:r>
        <w:t>A key question is whether existing models adequately represent the processes that underpin understory tree responses to thermal stress as well as large tree responses. Most models have been developed to capture dynamics in the canopy, given the disproportionate role of these large trees in ecosystem dynamics (Fig. 5). Less attention has focused on developing and validating understory tree dynamics and responses to perturbations in models. This is likely due in large part to the fact that observational and experimental studies required to resolve key patterns and underlying mechanisms remain somewhat sparse (see sections 4, 5). Pairing of models and observational studies will be important for further improving our mechanistic understanding of vertical gradients and their implications.</w:t>
      </w:r>
    </w:p>
    <w:p w14:paraId="74181873" w14:textId="77777777" w:rsidR="005D1570" w:rsidRDefault="00075BA3">
      <w:pPr>
        <w:pStyle w:val="BodyText"/>
      </w:pPr>
      <w:r>
        <w:t xml:space="preserve">Though an improvement over big-leaf models, DGVMs that separate the canopy into only two layers (e.g., sunlit and shaded portions, De Pury &amp; Farquhar, 1997) may not be able to capture important within-canopy variation in terms of leaf dynamics (e.g., seasonal shifts in vertical leaf area distributions, Smith </w:t>
      </w:r>
      <w:r>
        <w:rPr>
          <w:i/>
          <w:iCs/>
        </w:rPr>
        <w:t>et al.</w:t>
      </w:r>
      <w:r>
        <w:t xml:space="preserve">, 2019) and functions (e.g., thermal responses, as we present in this paper). At the very least, multi-layered ecosystem models will likely be necessary for accurately predicting future forest function (e.g., Bonan </w:t>
      </w:r>
      <w:r>
        <w:rPr>
          <w:i/>
          <w:iCs/>
        </w:rPr>
        <w:t>et al.</w:t>
      </w:r>
      <w:r>
        <w:t xml:space="preserve">, 2021). In addition, capturing the vertical gradients in ET, GPP, respiration, and woody growth, and </w:t>
      </w:r>
      <w:r>
        <w:lastRenderedPageBreak/>
        <w:t>subsequently the net ecosystem effects (Figs.4 - 5), requires improved characterization of the functional response of leaf-level processes (Table 2, Fig.</w:t>
      </w:r>
      <w:r>
        <w:rPr>
          <w:rStyle w:val="VerbatimChar"/>
        </w:rPr>
        <w:t>r</w:t>
      </w:r>
      <w:r>
        <w:t>fig_leaf_T</w:t>
      </w:r>
      <w:r>
        <w:rPr>
          <w:rStyle w:val="VerbatimChar"/>
        </w:rPr>
        <w:t>) to vertically varying abiotic conditions (Fig.</w:t>
      </w:r>
      <w:r>
        <w:t>fig_NEON_vertical`), and the role of traits (Table 1) in mediating responses to thermal sensitivity.</w:t>
      </w:r>
    </w:p>
    <w:p w14:paraId="5B6EDA34" w14:textId="77777777" w:rsidR="005D1570" w:rsidRDefault="00075BA3">
      <w:pPr>
        <w:pStyle w:val="Heading3"/>
      </w:pPr>
      <w:bookmarkStart w:id="144" w:name="scaling-in-situ-data-with-remote-sensing"/>
      <w:bookmarkEnd w:id="143"/>
      <w:r>
        <w:t>Scaling in situ data with remote sensing</w:t>
      </w:r>
    </w:p>
    <w:p w14:paraId="46B5E26B" w14:textId="77777777" w:rsidR="005D1570" w:rsidRDefault="00075BA3">
      <w:pPr>
        <w:pStyle w:val="FirstParagraph"/>
      </w:pPr>
      <w:r>
        <w:t xml:space="preserve">Remote sensing 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 (Hulley </w:t>
      </w:r>
      <w:r>
        <w:rPr>
          <w:i/>
          <w:iCs/>
        </w:rPr>
        <w:t>et al.</w:t>
      </w:r>
      <w:r>
        <w:t xml:space="preserve">, 2019; Fisher </w:t>
      </w:r>
      <w:r>
        <w:rPr>
          <w:i/>
          <w:iCs/>
        </w:rPr>
        <w:t>et al.</w:t>
      </w:r>
      <w:r>
        <w:t>, 2020) or drone- and tower-based Forward Looking Infrared (FLIR) cameras.</w:t>
      </w:r>
    </w:p>
    <w:p w14:paraId="4ABC016E" w14:textId="77777777" w:rsidR="005D1570" w:rsidRDefault="00075BA3">
      <w:pPr>
        <w:pStyle w:val="CaptionedFigure"/>
      </w:pPr>
      <w:r>
        <w:rPr>
          <w:noProof/>
        </w:rPr>
        <w:drawing>
          <wp:inline distT="0" distB="0" distL="0" distR="0" wp14:anchorId="4DA6D2DD" wp14:editId="13F44A25">
            <wp:extent cx="5334000" cy="2151162"/>
            <wp:effectExtent l="0" t="0" r="0" b="0"/>
            <wp:docPr id="11"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51162"/>
                    </a:xfrm>
                    <a:prstGeom prst="rect">
                      <a:avLst/>
                    </a:prstGeom>
                    <a:noFill/>
                    <a:ln w="9525">
                      <a:noFill/>
                      <a:headEnd/>
                      <a:tailEnd/>
                    </a:ln>
                  </pic:spPr>
                </pic:pic>
              </a:graphicData>
            </a:graphic>
          </wp:inline>
        </w:drawing>
      </w:r>
    </w:p>
    <w:p w14:paraId="298FBBA5" w14:textId="77777777" w:rsidR="005D1570" w:rsidRDefault="00075BA3">
      <w:pPr>
        <w:pStyle w:val="ImageCaption"/>
      </w:pPr>
      <w:r>
        <w:rPr>
          <w:b/>
          <w:bCs/>
        </w:rPr>
        <w:t>Figure 6.</w:t>
      </w:r>
      <w:r>
        <w:t xml:space="preserve">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14:paraId="0A1E64E3" w14:textId="77777777" w:rsidR="005D1570" w:rsidRDefault="00075BA3">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xml:space="preserve">, 2015), and resolve complex seasonal and diurnal variation in shortwave radiation forcing in ecosystems (Musselman </w:t>
      </w:r>
      <w:r>
        <w:rPr>
          <w:i/>
          <w:iCs/>
        </w:rPr>
        <w:t>et al.</w:t>
      </w:r>
      <w:r>
        <w:t xml:space="preserve">, 2013). In addition, shading by the canopy can be better represented to predict understory temperatures by modeling the time-varying interaction of the forest canopy with solar radiation, as has been done in other lidar-based analyses (e.g., Davis </w:t>
      </w:r>
      <w:r>
        <w:rPr>
          <w:i/>
          <w:iCs/>
        </w:rPr>
        <w:t>et al.</w:t>
      </w:r>
      <w:r>
        <w:t xml:space="preserve">, 2019b). Satellite and airborne thermal infrared </w:t>
      </w:r>
      <w:r>
        <w:lastRenderedPageBreak/>
        <w:t xml:space="preserve">remote sensing analyses are now being conducted at regional and continental scales, although very few applications exist at finer-scales necessary for understanding of vertical variation in plant canopy temperatures (Johnston </w:t>
      </w:r>
      <w:r>
        <w:rPr>
          <w:i/>
          <w:iCs/>
        </w:rPr>
        <w:t>et al.</w:t>
      </w:r>
      <w:r>
        <w:t xml:space="preserve">, 2020). As an example of the type of insight that can be gained from this approach, Pau </w:t>
      </w:r>
      <w:r>
        <w:rPr>
          <w:i/>
          <w:iCs/>
        </w:rPr>
        <w:t>et al.</w:t>
      </w:r>
      <w:r>
        <w:t xml:space="preserve"> (2018) used data from a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found significant vertical variation in plant temperature, with warmer temperatures in the understory compared to the top of the blue oak canopies – a finding opposite of what was expected that occurred in association with very high grass temperatures. The growing availability of these data makes this an opportune time to link fine-scale and landscape-scale measurements with the type of </w:t>
      </w:r>
      <w:r>
        <w:rPr>
          <w:i/>
          <w:iCs/>
        </w:rPr>
        <w:t>in situ</w:t>
      </w:r>
      <w:r>
        <w:t xml:space="preserve"> measurements reviewed above to further explore ecosystem-scale patterns in vertical temperature gradients seasonally and across biomes.</w:t>
      </w:r>
    </w:p>
    <w:p w14:paraId="4B1117EE" w14:textId="77777777" w:rsidR="005D1570" w:rsidRDefault="00075BA3">
      <w:pPr>
        <w:pStyle w:val="Heading2"/>
      </w:pPr>
      <w:bookmarkStart w:id="145" w:name="iv.-conclusions"/>
      <w:bookmarkEnd w:id="142"/>
      <w:bookmarkEnd w:id="144"/>
      <w:r>
        <w:t>IV. Conclusions</w:t>
      </w:r>
    </w:p>
    <w:p w14:paraId="69CFD987" w14:textId="77777777" w:rsidR="005D1570" w:rsidRDefault="00075BA3">
      <w:pPr>
        <w:pStyle w:val="FirstParagraph"/>
      </w:pPr>
      <w:r>
        <w:t>Across vertical gradients, directional trends in the biophysical environment and leaf traits are the rule, driving variation in the physiology and ecology that have these as their underpinnings (Fig. 1). However, there remains a lot of uncertainty as to how temperature sensitivity of foliar gas exchange varies across these vertical gradients. Similarly, much remains to be learned about how crown exposure influences the temperature sensitivity of woody stem growth. 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14:paraId="65D9089A" w14:textId="77777777" w:rsidR="005D1570" w:rsidRDefault="00075BA3">
      <w:pPr>
        <w:pStyle w:val="BodyText"/>
      </w:pPr>
      <w:r>
        <w:t>As the climate changes, patterns and processes across these vertical gradients are likely to shift as well. Under the historical temperatures to which tree species are acclimated, the canopy is an advantageous place for trees to have their crowns, as it affords higher photosynthesis and growth. However, as temperatures increase, it is likely that exposed canopy positions will become physiologically stressful for increasing proportions of time. Ensuant increased mortality of canopy trees will create an increasing number of gaps, resulting in changes to understory conditions and community composition. Ultimately, mid- and understory trees communities will be critical to the resilience of forest ecosystems under changing climate, making improved understanding and model representation of their dynamics critical to understanding future forest dynamics. 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p w14:paraId="522BDFC0" w14:textId="77777777" w:rsidR="005D1570" w:rsidRDefault="00075BA3">
      <w:pPr>
        <w:pStyle w:val="Heading2"/>
      </w:pPr>
      <w:bookmarkStart w:id="146" w:name="acknowledgements"/>
      <w:bookmarkEnd w:id="145"/>
      <w:r>
        <w:t>Acknowledgements</w:t>
      </w:r>
    </w:p>
    <w:p w14:paraId="7833A07D" w14:textId="77777777" w:rsidR="005D1570" w:rsidRDefault="00075BA3">
      <w:pPr>
        <w:pStyle w:val="FirstParagraph"/>
      </w:pPr>
      <w:r>
        <w:t>Thanks to Norbert Kunert, Camille Piponiot, Peter B. Boucher and Andrew B. Davies for providing figure materials. This manuscript benefited from feedback from Eleinis Ávila-</w:t>
      </w:r>
      <w:r>
        <w:lastRenderedPageBreak/>
        <w:t>Lovera and the ForestGEO Ecosystems &amp; Climate lab at SCBI. Funding was provided by the Smithsonian Institution.</w:t>
      </w:r>
    </w:p>
    <w:p w14:paraId="6FA0D025" w14:textId="77777777" w:rsidR="005D1570" w:rsidRDefault="00075BA3">
      <w:pPr>
        <w:pStyle w:val="Heading2"/>
      </w:pPr>
      <w:bookmarkStart w:id="147" w:name="author-contributions"/>
      <w:bookmarkEnd w:id="146"/>
      <w:r>
        <w:t>Author Contributions</w:t>
      </w:r>
    </w:p>
    <w:p w14:paraId="075E1BA6" w14:textId="77777777" w:rsidR="005D1570" w:rsidRDefault="00075BA3">
      <w:pPr>
        <w:pStyle w:val="FirstParagraph"/>
      </w:pPr>
      <w:r>
        <w:t>NV and KAT planned and designed the research, with contributions from all authors. NV reviewed the literature. NV, IM, EMO and MNS contributed data and analyses. All authors contributed to writing and revising of the manuscript.</w:t>
      </w:r>
    </w:p>
    <w:p w14:paraId="40575AB0" w14:textId="77777777" w:rsidR="005D1570" w:rsidRDefault="00075BA3">
      <w:pPr>
        <w:pStyle w:val="Heading2"/>
      </w:pPr>
      <w:bookmarkStart w:id="148" w:name="data-availability"/>
      <w:bookmarkEnd w:id="147"/>
      <w:r>
        <w:t>Data Availability</w:t>
      </w:r>
    </w:p>
    <w:p w14:paraId="723EF24B" w14:textId="77777777" w:rsidR="005D1570" w:rsidRDefault="00075BA3">
      <w:pPr>
        <w:pStyle w:val="FirstParagraph"/>
      </w:pPr>
      <w:r>
        <w:t xml:space="preserve">No new data were created in this study. New analyses are based upon data available from the National Ecological Observatory Network (NEON; </w:t>
      </w:r>
      <w:hyperlink r:id="rId23">
        <w:r>
          <w:rPr>
            <w:rStyle w:val="Hyperlink"/>
          </w:rPr>
          <w:t>https://www.neonscience.org/</w:t>
        </w:r>
      </w:hyperlink>
      <w:r>
        <w:t>). The R scripts used for new analyses are (</w:t>
      </w:r>
      <w:r>
        <w:rPr>
          <w:i/>
          <w:iCs/>
        </w:rPr>
        <w:t>will be</w:t>
      </w:r>
      <w:r>
        <w:t>) available via GitHub (</w:t>
      </w:r>
      <w:hyperlink r:id="rId24">
        <w:r>
          <w:rPr>
            <w:rStyle w:val="Hyperlink"/>
          </w:rPr>
          <w:t>https://github.com/EcoClimLab/vertical-thermal-review</w:t>
        </w:r>
      </w:hyperlink>
      <w:r>
        <w:t>) and archived in Zenodo (DOI: [TBD]).</w:t>
      </w:r>
    </w:p>
    <w:p w14:paraId="73E217B6" w14:textId="77777777" w:rsidR="005D1570" w:rsidRDefault="00075BA3">
      <w:pPr>
        <w:pStyle w:val="Heading2"/>
      </w:pPr>
      <w:bookmarkStart w:id="149" w:name="si-files"/>
      <w:bookmarkEnd w:id="148"/>
      <w:r>
        <w:t>SI files</w:t>
      </w:r>
    </w:p>
    <w:p w14:paraId="43B493AF" w14:textId="77777777" w:rsidR="005D1570" w:rsidRDefault="00075BA3">
      <w:pPr>
        <w:pStyle w:val="FirstParagraph"/>
      </w:pPr>
      <w:r>
        <w:t>Methods S1. Methods for analyzing vertical gradients in the biophysical environment</w:t>
      </w:r>
    </w:p>
    <w:p w14:paraId="01927014" w14:textId="77777777" w:rsidR="005D1570" w:rsidRDefault="00075BA3">
      <w:pPr>
        <w:pStyle w:val="BodyText"/>
      </w:pPr>
      <w:r>
        <w:t>Methods S2. Methods for leaf energy balance modeling</w:t>
      </w:r>
    </w:p>
    <w:p w14:paraId="69E25806" w14:textId="77777777" w:rsidR="005D1570" w:rsidRDefault="00075BA3">
      <w:pPr>
        <w:pStyle w:val="BodyText"/>
      </w:pPr>
      <w:r>
        <w:t>Methods S3. Methods for literature review</w:t>
      </w:r>
    </w:p>
    <w:p w14:paraId="2B57D731" w14:textId="77777777" w:rsidR="005D1570" w:rsidRDefault="00075BA3">
      <w:pPr>
        <w:pStyle w:val="BodyText"/>
      </w:pPr>
      <w:r>
        <w:t>Table S1. National Ecological Observatory Network (NEON) sites included in the analysis of vertical gradients of key biophysical characteristics</w:t>
      </w:r>
    </w:p>
    <w:p w14:paraId="63E73F27" w14:textId="77777777" w:rsidR="005D1570" w:rsidRDefault="00075BA3">
      <w:pPr>
        <w:pStyle w:val="BodyText"/>
      </w:pPr>
      <w:r>
        <w:t>Figure S1. Vertical gradients in micrometeorological conditions for all forested sites in the National Ecological Observatory Network (NEON)</w:t>
      </w:r>
    </w:p>
    <w:p w14:paraId="396E9888" w14:textId="77777777" w:rsidR="005D1570" w:rsidRDefault="00075BA3">
      <w:r>
        <w:br w:type="page"/>
      </w:r>
    </w:p>
    <w:p w14:paraId="62DE5951" w14:textId="77777777" w:rsidR="005D1570" w:rsidRDefault="00075BA3">
      <w:pPr>
        <w:pStyle w:val="Heading2"/>
      </w:pPr>
      <w:bookmarkStart w:id="150" w:name="references"/>
      <w:bookmarkEnd w:id="149"/>
      <w:r>
        <w:lastRenderedPageBreak/>
        <w:t>References</w:t>
      </w:r>
    </w:p>
    <w:p w14:paraId="0715764F" w14:textId="77777777" w:rsidR="005D1570" w:rsidRDefault="00075BA3">
      <w:pPr>
        <w:pStyle w:val="Bibliography"/>
      </w:pPr>
      <w:bookmarkStart w:id="151" w:name="ref-albertAgedependentLeafPhysiology2018"/>
      <w:bookmarkStart w:id="152" w:name="refs"/>
      <w:r>
        <w:rPr>
          <w:b/>
          <w:bCs/>
        </w:rPr>
        <w:t xml:space="preserve">Albert LP, Wu J, Prohaska N, de Camargo PB, Huxman TE, Tribuzy ES, Ivanov VY, Oliveira RS, Garcia S, Smith MN,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5D686E2B" w14:textId="77777777" w:rsidR="005D1570" w:rsidRDefault="00075BA3">
      <w:pPr>
        <w:pStyle w:val="Bibliography"/>
      </w:pPr>
      <w:bookmarkStart w:id="153" w:name="ref-almeidaContrastingFireDamage2016"/>
      <w:bookmarkEnd w:id="151"/>
      <w:r>
        <w:rPr>
          <w:b/>
          <w:bCs/>
        </w:rPr>
        <w:t>Almeida DRA de, Nelson BW, Schietti J, Gorgens EB, Resende AF, Stark SC, 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A574DAD" w14:textId="77777777" w:rsidR="005D1570" w:rsidRDefault="00075BA3">
      <w:pPr>
        <w:pStyle w:val="Bibliography"/>
      </w:pPr>
      <w:bookmarkStart w:id="154" w:name="ref-ambroseEffectsHeightTreetop2010"/>
      <w:bookmarkEnd w:id="153"/>
      <w:r>
        <w:rPr>
          <w:b/>
          <w:bCs/>
        </w:rPr>
        <w:t>Ambrose AR, Sillett SC, Koch GW, Van Pelt R, Antoine ME, 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524BA875" w14:textId="77777777" w:rsidR="005D1570" w:rsidRDefault="00075BA3">
      <w:pPr>
        <w:pStyle w:val="Bibliography"/>
      </w:pPr>
      <w:bookmarkStart w:id="155" w:name="X3b47a25d54fafe7eb76d413aea79e4e6d4dc20c"/>
      <w:bookmarkEnd w:id="154"/>
      <w:r>
        <w:rPr>
          <w:b/>
          <w:bCs/>
        </w:rPr>
        <w:t>Anderson-Teixeira KJ, Herrmann V, Banbury Morgan R, Bond-Lamberty B, Cook-Patton SC, Ferson AE, Muller-Landau HC, 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3B8A7CB3" w14:textId="77777777" w:rsidR="005D1570" w:rsidRDefault="00075BA3">
      <w:pPr>
        <w:pStyle w:val="Bibliography"/>
      </w:pPr>
      <w:bookmarkStart w:id="156" w:name="Xc2a35e55d12b67d95fab9e0b591c1ceac72922b"/>
      <w:bookmarkEnd w:id="155"/>
      <w:r>
        <w:rPr>
          <w:b/>
          <w:bCs/>
        </w:rPr>
        <w:t xml:space="preserve">Anderson-Teixeira KJ, Herrmann V, Rollinson CR, Gonzalez B, Gonzalez-Akre EB, Pederson N, Alexander MR, Allen CD, Alfaro-Sánchez R, Awada T,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ADEC3F5" w14:textId="77777777" w:rsidR="005D1570" w:rsidRDefault="00075BA3">
      <w:pPr>
        <w:pStyle w:val="Bibliography"/>
      </w:pPr>
      <w:bookmarkStart w:id="157" w:name="X21e1330a9ddf3fd9e2bf2bf8772997e8f3b925f"/>
      <w:bookmarkEnd w:id="156"/>
      <w:r>
        <w:rPr>
          <w:b/>
          <w:bCs/>
        </w:rPr>
        <w:t xml:space="preserve">Anderson-Teixeira KJ, McGarvey JC, Muller-Landau HC, Park JY, Gonzalez-Akre EB, Herrmann V, Bennett AC, So CV, Bourg NA, Thompson JR,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5F105B2E" w14:textId="77777777" w:rsidR="005D1570" w:rsidRDefault="00075BA3">
      <w:pPr>
        <w:pStyle w:val="Bibliography"/>
      </w:pPr>
      <w:bookmarkStart w:id="158" w:name="ref-aragao21stCenturyDroughtrelated2018"/>
      <w:bookmarkEnd w:id="157"/>
      <w:r>
        <w:rPr>
          <w:b/>
          <w:bCs/>
        </w:rPr>
        <w:t xml:space="preserve">Aragão LEOC, Anderson LO, Fonseca MG, Rosan TM, Vedovato LB, Wagner FH, Silva CVJ, Silva Junior CHL, Arai E, Aguiar AP,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186D100" w14:textId="77777777" w:rsidR="005D1570" w:rsidRDefault="00075BA3">
      <w:pPr>
        <w:pStyle w:val="Bibliography"/>
      </w:pPr>
      <w:bookmarkStart w:id="159" w:name="ref-arakiVerticalSeasonalVariations2017"/>
      <w:bookmarkEnd w:id="158"/>
      <w:r>
        <w:rPr>
          <w:b/>
          <w:bCs/>
        </w:rPr>
        <w:t>Araki MG, Gyokusen K, 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7C0CA5F1" w14:textId="77777777" w:rsidR="005D1570" w:rsidRDefault="00075BA3">
      <w:pPr>
        <w:pStyle w:val="Bibliography"/>
      </w:pPr>
      <w:bookmarkStart w:id="160" w:name="ref-ashtonComparisonsStructureMixed1992"/>
      <w:bookmarkEnd w:id="159"/>
      <w:r>
        <w:rPr>
          <w:b/>
          <w:bCs/>
        </w:rPr>
        <w:t>Ashton PS, 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0C47108E" w14:textId="77777777" w:rsidR="005D1570" w:rsidRDefault="00075BA3">
      <w:pPr>
        <w:pStyle w:val="Bibliography"/>
      </w:pPr>
      <w:bookmarkStart w:id="161" w:name="ref-athertonSpatialVariationLeaf2017"/>
      <w:bookmarkEnd w:id="160"/>
      <w:r>
        <w:rPr>
          <w:b/>
          <w:bCs/>
        </w:rPr>
        <w:t>Atherton J, Olascoaga B, Alonso L, 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1D52D0C2" w14:textId="77777777" w:rsidR="005D1570" w:rsidRDefault="00075BA3">
      <w:pPr>
        <w:pStyle w:val="Bibliography"/>
      </w:pPr>
      <w:bookmarkStart w:id="162" w:name="X8cfdc7ea3a12c4697011aaaa8dc6bf2e9c94e66"/>
      <w:bookmarkEnd w:id="161"/>
      <w:r>
        <w:rPr>
          <w:b/>
          <w:bCs/>
        </w:rPr>
        <w:t>Augspurger CK, 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0D1F6CA9" w14:textId="77777777" w:rsidR="005D1570" w:rsidRDefault="00075BA3">
      <w:pPr>
        <w:pStyle w:val="Bibliography"/>
      </w:pPr>
      <w:bookmarkStart w:id="163" w:name="Xb80dc2797b61807e7e6bf1384102bc049c37c57"/>
      <w:bookmarkEnd w:id="162"/>
      <w:r>
        <w:rPr>
          <w:b/>
          <w:bCs/>
        </w:rPr>
        <w:t>Aussenac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09983C21" w14:textId="77777777" w:rsidR="005D1570" w:rsidRDefault="00075BA3">
      <w:pPr>
        <w:pStyle w:val="Bibliography"/>
      </w:pPr>
      <w:bookmarkStart w:id="164" w:name="ref-bachofenLightVPDGradients2020"/>
      <w:bookmarkEnd w:id="163"/>
      <w:r>
        <w:rPr>
          <w:b/>
          <w:bCs/>
        </w:rPr>
        <w:lastRenderedPageBreak/>
        <w:t>Bachofen C, D’Odorico P, 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30478253" w14:textId="77777777" w:rsidR="005D1570" w:rsidRDefault="00075BA3">
      <w:pPr>
        <w:pStyle w:val="Bibliography"/>
      </w:pPr>
      <w:bookmarkStart w:id="165" w:name="Xb990a2287a135a2e8a4bea061a1c1c8eff2a245"/>
      <w:bookmarkEnd w:id="164"/>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425F76CE" w14:textId="77777777" w:rsidR="005D1570" w:rsidRDefault="00075BA3">
      <w:pPr>
        <w:pStyle w:val="Bibliography"/>
      </w:pPr>
      <w:bookmarkStart w:id="166" w:name="Xbd5db3c13889a91f38208d2d5d2b374c57048c8"/>
      <w:bookmarkEnd w:id="165"/>
      <w:r>
        <w:rPr>
          <w:b/>
          <w:bCs/>
        </w:rPr>
        <w:t>Baldocchi DD, 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35D8FB4" w14:textId="77777777" w:rsidR="005D1570" w:rsidRDefault="00075BA3">
      <w:pPr>
        <w:pStyle w:val="Bibliography"/>
      </w:pPr>
      <w:bookmarkStart w:id="167" w:name="ref-baldocchiTraceGasExchange1991"/>
      <w:bookmarkEnd w:id="166"/>
      <w:r>
        <w:rPr>
          <w:b/>
          <w:bCs/>
        </w:rPr>
        <w:t>Baldocchi DD, 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p>
    <w:p w14:paraId="175EE88D" w14:textId="77777777" w:rsidR="005D1570" w:rsidRDefault="00075BA3">
      <w:pPr>
        <w:pStyle w:val="Bibliography"/>
      </w:pPr>
      <w:bookmarkStart w:id="168" w:name="ref-baldocchiSeasonalVariationEnergy1997"/>
      <w:bookmarkEnd w:id="167"/>
      <w:r>
        <w:rPr>
          <w:b/>
          <w:bCs/>
        </w:rPr>
        <w:t>Baldocchi DD, Vogel CA, 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2F0C1BE0" w14:textId="77777777" w:rsidR="005D1570" w:rsidRDefault="00075BA3">
      <w:pPr>
        <w:pStyle w:val="Bibliography"/>
      </w:pPr>
      <w:bookmarkStart w:id="169" w:name="ref-ballMaintenanceLeafTemperature1988"/>
      <w:bookmarkEnd w:id="168"/>
      <w:r>
        <w:rPr>
          <w:b/>
          <w:bCs/>
        </w:rPr>
        <w:t>Ball MC, Cowan IR, 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7E96321E" w14:textId="77777777" w:rsidR="005D1570" w:rsidRDefault="00075BA3">
      <w:pPr>
        <w:pStyle w:val="Bibliography"/>
      </w:pPr>
      <w:bookmarkStart w:id="170" w:name="ref-baltzerLeafOpticalResponses2005"/>
      <w:bookmarkEnd w:id="169"/>
      <w:r>
        <w:rPr>
          <w:b/>
          <w:bCs/>
        </w:rPr>
        <w:t>Baltzer JL, 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630DAF9E" w14:textId="77777777" w:rsidR="005D1570" w:rsidRDefault="00075BA3">
      <w:pPr>
        <w:pStyle w:val="Bibliography"/>
      </w:pPr>
      <w:bookmarkStart w:id="171" w:name="X07cbcc9268296cf82992668cd995645042fdd7e"/>
      <w:bookmarkEnd w:id="170"/>
      <w:r>
        <w:rPr>
          <w:b/>
          <w:bCs/>
        </w:rPr>
        <w:t>Banerjee T, De Roo F, 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1F173105" w14:textId="77777777" w:rsidR="005D1570" w:rsidRDefault="00075BA3">
      <w:pPr>
        <w:pStyle w:val="Bibliography"/>
      </w:pPr>
      <w:bookmarkStart w:id="172" w:name="ref-banerjeeEffectVerticalCanopy2018"/>
      <w:bookmarkEnd w:id="171"/>
      <w:r>
        <w:rPr>
          <w:b/>
          <w:bCs/>
        </w:rPr>
        <w:t>Banerjee T, 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57C04084" w14:textId="77777777" w:rsidR="005D1570" w:rsidRDefault="00075BA3">
      <w:pPr>
        <w:pStyle w:val="Bibliography"/>
      </w:pPr>
      <w:bookmarkStart w:id="173" w:name="ref-barnardSeasonalVariationCanopy2016"/>
      <w:bookmarkEnd w:id="172"/>
      <w:r>
        <w:rPr>
          <w:b/>
          <w:bCs/>
        </w:rPr>
        <w:t>Barnard DM, Bauerle WL</w:t>
      </w:r>
      <w:r>
        <w:t xml:space="preserve">. </w:t>
      </w:r>
      <w:r>
        <w:rPr>
          <w:b/>
          <w:bCs/>
        </w:rPr>
        <w:t>2016</w:t>
      </w:r>
      <w:r>
        <w:t xml:space="preserve">. Seasonal Variation in Canopy Aerodynamics and the Sensitivity of Transpiration Estimates to Wind Velocity in Broadleaved Deciduous Species. </w:t>
      </w:r>
      <w:r>
        <w:rPr>
          <w:i/>
          <w:iCs/>
        </w:rPr>
        <w:t>Journal of Hydrometeorology</w:t>
      </w:r>
      <w:r>
        <w:t xml:space="preserve"> </w:t>
      </w:r>
      <w:r>
        <w:rPr>
          <w:b/>
          <w:bCs/>
        </w:rPr>
        <w:t>17</w:t>
      </w:r>
      <w:r>
        <w:t>: 3029–3043.</w:t>
      </w:r>
    </w:p>
    <w:p w14:paraId="0577EE89" w14:textId="77777777" w:rsidR="005D1570" w:rsidRDefault="00075BA3">
      <w:pPr>
        <w:pStyle w:val="Bibliography"/>
      </w:pPr>
      <w:bookmarkStart w:id="174" w:name="Xa2e84d4c1e02fd1bd65b546bba5cacc0d2b0f1a"/>
      <w:bookmarkEnd w:id="173"/>
      <w:r>
        <w:rPr>
          <w:b/>
          <w:bCs/>
        </w:rPr>
        <w:t>Bartemucci P, Messier C, 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6506A46E" w14:textId="77777777" w:rsidR="005D1570" w:rsidRDefault="00075BA3">
      <w:pPr>
        <w:pStyle w:val="Bibliography"/>
      </w:pPr>
      <w:bookmarkStart w:id="175" w:name="ref-bartholomewSmallTropicalForest2020"/>
      <w:bookmarkEnd w:id="174"/>
      <w:r>
        <w:rPr>
          <w:b/>
          <w:bCs/>
        </w:rPr>
        <w:t xml:space="preserve">Bartholomew DC, Bittencourt PRL, Costa ACL da, Banin LF, Costa P de B, Coughlin SI, Domingues TF, Ferreira LV, Giles A, Mencuccini M,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4ADF05AC" w14:textId="77777777" w:rsidR="005D1570" w:rsidRDefault="00075BA3">
      <w:pPr>
        <w:pStyle w:val="Bibliography"/>
      </w:pPr>
      <w:bookmarkStart w:id="176" w:name="ref-bennettThermalOptimaGross2021"/>
      <w:bookmarkEnd w:id="175"/>
      <w:r>
        <w:rPr>
          <w:b/>
          <w:bCs/>
        </w:rPr>
        <w:t xml:space="preserve">Bennett AC, Arndt SK, Bennett LT, Knauer J, Beringer J, Griebel A, Hinko-Najera N, Liddell MJ, Metzen D, Pendall 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68E97F08" w14:textId="77777777" w:rsidR="005D1570" w:rsidRDefault="00075BA3">
      <w:pPr>
        <w:pStyle w:val="Bibliography"/>
      </w:pPr>
      <w:bookmarkStart w:id="177" w:name="ref-bennettLargerTreesSuffer2015"/>
      <w:bookmarkEnd w:id="176"/>
      <w:r>
        <w:rPr>
          <w:b/>
          <w:bCs/>
        </w:rPr>
        <w:lastRenderedPageBreak/>
        <w:t>Bennett AC, McDowell NG, Allen CD, 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60BB5728" w14:textId="77777777" w:rsidR="005D1570" w:rsidRDefault="00075BA3">
      <w:pPr>
        <w:pStyle w:val="Bibliography"/>
      </w:pPr>
      <w:bookmarkStart w:id="178" w:name="X5c5ed859eb0cbc9f9f8e5975ee7f5fb823964ec"/>
      <w:bookmarkEnd w:id="177"/>
      <w:r>
        <w:rPr>
          <w:b/>
          <w:bCs/>
        </w:rPr>
        <w:t>Bertrand R, Aubret F, Grenouillet G, Ribéron A, 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E0B8009" w14:textId="77777777" w:rsidR="005D1570" w:rsidRDefault="00075BA3">
      <w:pPr>
        <w:pStyle w:val="Bibliography"/>
      </w:pPr>
      <w:bookmarkStart w:id="179" w:name="ref-binLeafTraitExpression2022"/>
      <w:bookmarkEnd w:id="178"/>
      <w:r>
        <w:rPr>
          <w:b/>
          <w:bCs/>
        </w:rPr>
        <w:t>Bin Y, Li Y, Russo SE, Cao H, Ni Y, Ye W, 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A3B9F53" w14:textId="77777777" w:rsidR="005D1570" w:rsidRDefault="00075BA3">
      <w:pPr>
        <w:pStyle w:val="Bibliography"/>
      </w:pPr>
      <w:bookmarkStart w:id="180" w:name="ref-bolstad_foliar_1999"/>
      <w:bookmarkEnd w:id="179"/>
      <w:r>
        <w:rPr>
          <w:b/>
          <w:bCs/>
        </w:rPr>
        <w:t>Bolstad PV, Mitchell K, 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C5C2CFD" w14:textId="77777777" w:rsidR="005D1570" w:rsidRDefault="00075BA3">
      <w:pPr>
        <w:pStyle w:val="Bibliography"/>
      </w:pPr>
      <w:bookmarkStart w:id="181" w:name="ref-bonan_ecological_2016"/>
      <w:bookmarkEnd w:id="180"/>
      <w:r>
        <w:rPr>
          <w:b/>
          <w:bCs/>
        </w:rPr>
        <w:t>Bonan GB</w:t>
      </w:r>
      <w:r>
        <w:t xml:space="preserve">. </w:t>
      </w:r>
      <w:r>
        <w:rPr>
          <w:b/>
          <w:bCs/>
        </w:rPr>
        <w:t>2016</w:t>
      </w:r>
      <w:r>
        <w:t xml:space="preserve">. </w:t>
      </w:r>
      <w:r>
        <w:rPr>
          <w:i/>
          <w:iCs/>
        </w:rPr>
        <w:t>Ecological climatology: Concepts and applications</w:t>
      </w:r>
      <w:r>
        <w:t>. New York, NY, USA: Cambridge University Press.</w:t>
      </w:r>
    </w:p>
    <w:p w14:paraId="4736A6B9" w14:textId="77777777" w:rsidR="005D1570" w:rsidRDefault="00075BA3">
      <w:pPr>
        <w:pStyle w:val="Bibliography"/>
      </w:pPr>
      <w:bookmarkStart w:id="182" w:name="ref-bonanDynamicGlobalVegetation2003"/>
      <w:bookmarkEnd w:id="181"/>
      <w:r>
        <w:rPr>
          <w:b/>
          <w:bCs/>
        </w:rPr>
        <w:t>Bonan GB, Levis S, Sitch S, Vertenstein M, 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16A6E59F" w14:textId="77777777" w:rsidR="005D1570" w:rsidRDefault="00075BA3">
      <w:pPr>
        <w:pStyle w:val="Bibliography"/>
      </w:pPr>
      <w:bookmarkStart w:id="183" w:name="ref-bonanMovingIncorrectUseful2021"/>
      <w:bookmarkEnd w:id="182"/>
      <w:r>
        <w:rPr>
          <w:b/>
          <w:bCs/>
        </w:rPr>
        <w:t>Bonan GB, Patton EG, Finnigan JJ, Baldocchi DD, 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C3B325" w14:textId="77777777" w:rsidR="005D1570" w:rsidRDefault="00075BA3">
      <w:pPr>
        <w:pStyle w:val="Bibliography"/>
      </w:pPr>
      <w:bookmarkStart w:id="184" w:name="ref-brandoAbruptIncreasesAmazonian2014"/>
      <w:bookmarkEnd w:id="183"/>
      <w:r>
        <w:rPr>
          <w:b/>
          <w:bCs/>
        </w:rPr>
        <w:t xml:space="preserve">Brando PM, Balch JK, Nepstad DC, Morton DC, Putz FE, Coe MT, Silvério D, Macedo MN, Davidson EA, Nóbrega CC,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3DBC56A0" w14:textId="77777777" w:rsidR="005D1570" w:rsidRDefault="00075BA3">
      <w:pPr>
        <w:pStyle w:val="Bibliography"/>
      </w:pPr>
      <w:bookmarkStart w:id="185" w:name="X9e8515ab992676d0b0014768b7945edd03fd95f"/>
      <w:bookmarkEnd w:id="184"/>
      <w:r>
        <w:rPr>
          <w:b/>
          <w:bCs/>
        </w:rPr>
        <w:t>Breshears DD, Fontaine JB, Ruthrof KX, Field JP, Feng X, Burger JR, Law DJ, Kala J, 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D541D33" w14:textId="77777777" w:rsidR="005D1570" w:rsidRDefault="00075BA3">
      <w:pPr>
        <w:pStyle w:val="Bibliography"/>
      </w:pPr>
      <w:bookmarkStart w:id="186" w:name="Xcce44bb9925e628ce5883faeb35f1f419d8fcc4"/>
      <w:bookmarkEnd w:id="185"/>
      <w:r>
        <w:rPr>
          <w:b/>
          <w:bCs/>
        </w:rPr>
        <w:t>Brooks JR, Flanagan LB, Varney GT, Ehleringer JR</w:t>
      </w:r>
      <w:r>
        <w:t xml:space="preserve">. </w:t>
      </w:r>
      <w:r>
        <w:rPr>
          <w:b/>
          <w:bCs/>
        </w:rPr>
        <w:t>1997a</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1EF12F01" w14:textId="77777777" w:rsidR="005D1570" w:rsidRDefault="00075BA3">
      <w:pPr>
        <w:pStyle w:val="Bibliography"/>
      </w:pPr>
      <w:bookmarkStart w:id="187" w:name="Xe8cde8165afdd4aaccd3f9223447acf0a7e195c"/>
      <w:bookmarkEnd w:id="186"/>
      <w:r>
        <w:rPr>
          <w:b/>
          <w:bCs/>
        </w:rPr>
        <w:t>Brooks JR, Flanagan LB, Varney GT, Ehleringer JR</w:t>
      </w:r>
      <w:r>
        <w:t xml:space="preserve">. </w:t>
      </w:r>
      <w:r>
        <w:rPr>
          <w:b/>
          <w:bCs/>
        </w:rPr>
        <w:t>1997b</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25A50E69" w14:textId="77777777" w:rsidR="005D1570" w:rsidRDefault="00075BA3">
      <w:pPr>
        <w:pStyle w:val="Bibliography"/>
      </w:pPr>
      <w:bookmarkStart w:id="188" w:name="X38b98f0d2b7c9d46d3f80c23072509d341186cd"/>
      <w:bookmarkEnd w:id="187"/>
      <w:r>
        <w:rPr>
          <w:b/>
          <w:bCs/>
        </w:rPr>
        <w:t>Buckley TN, 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8268BD7" w14:textId="77777777" w:rsidR="005D1570" w:rsidRDefault="00075BA3">
      <w:pPr>
        <w:pStyle w:val="Bibliography"/>
      </w:pPr>
      <w:bookmarkStart w:id="189" w:name="ref-campbell_introduction_1998"/>
      <w:bookmarkEnd w:id="188"/>
      <w:r>
        <w:rPr>
          <w:b/>
          <w:bCs/>
        </w:rPr>
        <w:t>Campbell G, Norman J</w:t>
      </w:r>
      <w:r>
        <w:t xml:space="preserve">. </w:t>
      </w:r>
      <w:r>
        <w:rPr>
          <w:b/>
          <w:bCs/>
        </w:rPr>
        <w:t>1998</w:t>
      </w:r>
      <w:r>
        <w:t xml:space="preserve">. </w:t>
      </w:r>
      <w:r>
        <w:rPr>
          <w:i/>
          <w:iCs/>
        </w:rPr>
        <w:t>An Introduction to Environmental Biophysics</w:t>
      </w:r>
      <w:r>
        <w:t>. New York: Springer.</w:t>
      </w:r>
    </w:p>
    <w:p w14:paraId="09CF8BB4" w14:textId="77777777" w:rsidR="005D1570" w:rsidRDefault="00075BA3">
      <w:pPr>
        <w:pStyle w:val="Bibliography"/>
      </w:pPr>
      <w:bookmarkStart w:id="190" w:name="X989cd182431ba3624d7257ca3d7e20b77af353f"/>
      <w:bookmarkEnd w:id="189"/>
      <w:r>
        <w:rPr>
          <w:b/>
          <w:bCs/>
        </w:rPr>
        <w:lastRenderedPageBreak/>
        <w:t>Carter KR, 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7A2F2EA3" w14:textId="77777777" w:rsidR="005D1570" w:rsidRDefault="00075BA3">
      <w:pPr>
        <w:pStyle w:val="Bibliography"/>
      </w:pPr>
      <w:bookmarkStart w:id="191" w:name="X12387319323228597fc874166dd46b878d56df1"/>
      <w:bookmarkEnd w:id="190"/>
      <w:r>
        <w:rPr>
          <w:b/>
          <w:bCs/>
        </w:rPr>
        <w:t>Carter KR, Wood TE, Reed SC, Butts KM, 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F1D1088" w14:textId="77777777" w:rsidR="005D1570" w:rsidRDefault="00075BA3">
      <w:pPr>
        <w:pStyle w:val="Bibliography"/>
      </w:pPr>
      <w:bookmarkStart w:id="192" w:name="ref-casasSunShadeLeaves2011"/>
      <w:bookmarkEnd w:id="191"/>
      <w:r>
        <w:rPr>
          <w:b/>
          <w:bCs/>
        </w:rPr>
        <w:t>Casas RR de, Vargas P, Pérez‐Corona E, Manrique E, García‐Verdugo C, 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19103236" w14:textId="77777777" w:rsidR="005D1570" w:rsidRDefault="00075BA3">
      <w:pPr>
        <w:pStyle w:val="Bibliography"/>
      </w:pPr>
      <w:bookmarkStart w:id="193" w:name="X45e6acc440a7b082e2d4b38455017c939cdc3e7"/>
      <w:bookmarkEnd w:id="192"/>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1D62FE63" w14:textId="77777777" w:rsidR="005D1570" w:rsidRDefault="00075BA3">
      <w:pPr>
        <w:pStyle w:val="Bibliography"/>
      </w:pPr>
      <w:bookmarkStart w:id="194" w:name="ref-cavaleri_height_2010"/>
      <w:bookmarkEnd w:id="193"/>
      <w:r>
        <w:rPr>
          <w:b/>
          <w:bCs/>
        </w:rPr>
        <w:t>Cavaleri MA, Oberbauer SF, Clark DB, Clark DA, 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79C5DB5A" w14:textId="77777777" w:rsidR="005D1570" w:rsidRDefault="00075BA3">
      <w:pPr>
        <w:pStyle w:val="Bibliography"/>
      </w:pPr>
      <w:bookmarkStart w:id="195" w:name="ref-cavaleri_foliar_2008"/>
      <w:bookmarkEnd w:id="194"/>
      <w:r>
        <w:rPr>
          <w:b/>
          <w:bCs/>
        </w:rPr>
        <w:t>Cavaleri MA, Oberbauer SF, 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367CFF29" w14:textId="77777777" w:rsidR="005D1570" w:rsidRDefault="00075BA3">
      <w:pPr>
        <w:pStyle w:val="Bibliography"/>
      </w:pPr>
      <w:bookmarkStart w:id="196" w:name="X17b069eff5ad7ec48b341c0cc9ca77d7094bb3d"/>
      <w:bookmarkEnd w:id="195"/>
      <w:r>
        <w:rPr>
          <w:b/>
          <w:bCs/>
        </w:rPr>
        <w:t>Cavender-Bares J, 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59E49" w14:textId="77777777" w:rsidR="005D1570" w:rsidRDefault="00075BA3">
      <w:pPr>
        <w:pStyle w:val="Bibliography"/>
      </w:pPr>
      <w:bookmarkStart w:id="197" w:name="X20d0eb476e1832ff9e9aa4605a6e616325ec54c"/>
      <w:bookmarkEnd w:id="196"/>
      <w:r>
        <w:rPr>
          <w:b/>
          <w:bCs/>
        </w:rPr>
        <w:t>Chazdon RL, 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13A640EC" w14:textId="77777777" w:rsidR="005D1570" w:rsidRDefault="00075BA3">
      <w:pPr>
        <w:pStyle w:val="Bibliography"/>
      </w:pPr>
      <w:bookmarkStart w:id="198" w:name="ref-chenLeafEconomicsSpectrum2020"/>
      <w:bookmarkEnd w:id="197"/>
      <w:r>
        <w:rPr>
          <w:b/>
          <w:bCs/>
        </w:rPr>
        <w:t>Chen X, Sun J, Wang M, Lyu M, Niklas KJ, Michaletz ST, Zhong Q, 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6C154E83" w14:textId="77777777" w:rsidR="005D1570" w:rsidRDefault="00075BA3">
      <w:pPr>
        <w:pStyle w:val="Bibliography"/>
      </w:pPr>
      <w:bookmarkStart w:id="199" w:name="ref-chinLeafAcclimationLight2017"/>
      <w:bookmarkEnd w:id="198"/>
      <w:r>
        <w:rPr>
          <w:b/>
          <w:bCs/>
        </w:rPr>
        <w:t>Chin ARO, 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0871DAF3" w14:textId="77777777" w:rsidR="005D1570" w:rsidRDefault="00075BA3">
      <w:pPr>
        <w:pStyle w:val="Bibliography"/>
      </w:pPr>
      <w:bookmarkStart w:id="200" w:name="X863ee74947342db1d57e800b971f1a301e624d4"/>
      <w:bookmarkEnd w:id="199"/>
      <w:r>
        <w:rPr>
          <w:b/>
          <w:bCs/>
        </w:rPr>
        <w:t xml:space="preserve">Chitra-Tarak R, Xu C, Aguilar S, Anderson-Teixeira KJ, Chambers J, Detto M, Faybishenko B, Fisher RA, Knox RG, Koven CD,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12E94A5C" w14:textId="77777777" w:rsidR="005D1570" w:rsidRDefault="00075BA3">
      <w:pPr>
        <w:pStyle w:val="Bibliography"/>
      </w:pPr>
      <w:bookmarkStart w:id="201" w:name="X613ace79d2c07ba3794f6489c4043b14b9a1db5"/>
      <w:bookmarkEnd w:id="200"/>
      <w:r>
        <w:rPr>
          <w:b/>
          <w:bCs/>
        </w:rPr>
        <w:t xml:space="preserve">Christoffersen BO, Gloor M, Fauset S, Fyllas NM, Galbraith DR, Baker R, Kruijt B, Rowland L, Fisher RA, Binks OJ,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1AD67A19" w14:textId="77777777" w:rsidR="005D1570" w:rsidRDefault="00075BA3">
      <w:pPr>
        <w:pStyle w:val="Bibliography"/>
      </w:pPr>
      <w:bookmarkStart w:id="202" w:name="ref-cobleLightDrivesVertical2014"/>
      <w:bookmarkEnd w:id="201"/>
      <w:r>
        <w:rPr>
          <w:b/>
          <w:bCs/>
        </w:rPr>
        <w:t>Coble AP, 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3116E048" w14:textId="77777777" w:rsidR="005D1570" w:rsidRDefault="00075BA3">
      <w:pPr>
        <w:pStyle w:val="Bibliography"/>
      </w:pPr>
      <w:bookmarkStart w:id="203" w:name="ref-cobleHowVerticalPatterns2016"/>
      <w:bookmarkEnd w:id="202"/>
      <w:r>
        <w:rPr>
          <w:b/>
          <w:bCs/>
        </w:rPr>
        <w:lastRenderedPageBreak/>
        <w:t>Coble AP, VanderWall B, Mau A, 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55A703C5" w14:textId="77777777" w:rsidR="005D1570" w:rsidRDefault="00075BA3">
      <w:pPr>
        <w:pStyle w:val="Bibliography"/>
      </w:pPr>
      <w:bookmarkStart w:id="204" w:name="Xdc4b094990b3ce50af33030659aa53a406fb01c"/>
      <w:bookmarkEnd w:id="203"/>
      <w:r>
        <w:rPr>
          <w:b/>
          <w:bCs/>
        </w:rPr>
        <w:t>Condit R, Watts K, Bohlman SA, Pérez R, Foster RB, 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03487FB3" w14:textId="77777777" w:rsidR="005D1570" w:rsidRDefault="00075BA3">
      <w:pPr>
        <w:pStyle w:val="Bibliography"/>
      </w:pPr>
      <w:bookmarkStart w:id="205" w:name="X9dd70def98f3c884fe55a1a3815fa8cdd20ec38"/>
      <w:bookmarkEnd w:id="204"/>
      <w:r>
        <w:rPr>
          <w:b/>
          <w:bCs/>
        </w:rPr>
        <w:t>Copolovici LO, Filella I, Llusià J, Niinemets Ü, 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0F57B56C" w14:textId="77777777" w:rsidR="005D1570" w:rsidRDefault="00075BA3">
      <w:pPr>
        <w:pStyle w:val="Bibliography"/>
      </w:pPr>
      <w:bookmarkStart w:id="206" w:name="ref-corlettImpactsWarmingTropical2011"/>
      <w:bookmarkEnd w:id="205"/>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32D796FA" w14:textId="77777777" w:rsidR="005D1570" w:rsidRDefault="00075BA3">
      <w:pPr>
        <w:pStyle w:val="Bibliography"/>
      </w:pPr>
      <w:bookmarkStart w:id="207" w:name="ref-couvreurWaterTransportTall2018"/>
      <w:bookmarkEnd w:id="206"/>
      <w:r>
        <w:rPr>
          <w:b/>
          <w:bCs/>
        </w:rPr>
        <w:t>Couvreur V, Ledder G, Manzoni S, Way DA, Muller EB, 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13C7BBC8" w14:textId="77777777" w:rsidR="005D1570" w:rsidRDefault="00075BA3">
      <w:pPr>
        <w:pStyle w:val="Bibliography"/>
      </w:pPr>
      <w:bookmarkStart w:id="208" w:name="X8b44edb049ac0e762b43db740935a0b496c69d2"/>
      <w:bookmarkEnd w:id="207"/>
      <w:r>
        <w:rPr>
          <w:b/>
          <w:bCs/>
        </w:rPr>
        <w:t>Cunningham SC, 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707B9BA7" w14:textId="77777777" w:rsidR="005D1570" w:rsidRDefault="00075BA3">
      <w:pPr>
        <w:pStyle w:val="Bibliography"/>
      </w:pPr>
      <w:bookmarkStart w:id="209" w:name="ref-curtis_intracanopy_2019"/>
      <w:bookmarkEnd w:id="208"/>
      <w:r>
        <w:rPr>
          <w:b/>
          <w:bCs/>
        </w:rPr>
        <w:t>Curtis EM, Knight CA, 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510F581E" w14:textId="77777777" w:rsidR="005D1570" w:rsidRDefault="00075BA3">
      <w:pPr>
        <w:pStyle w:val="Bibliography"/>
      </w:pPr>
      <w:bookmarkStart w:id="210" w:name="Xcda8749e30251a275e889c88d01239f73bcccc7"/>
      <w:bookmarkEnd w:id="209"/>
      <w:r>
        <w:rPr>
          <w:b/>
          <w:bCs/>
        </w:rPr>
        <w:t>Dang QL, Margolis HA, Sy M, Coyea MR, Collatz GJ, 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4B459E1" w14:textId="77777777" w:rsidR="005D1570" w:rsidRDefault="00075BA3">
      <w:pPr>
        <w:pStyle w:val="Bibliography"/>
      </w:pPr>
      <w:bookmarkStart w:id="211" w:name="ref-darwinIXObservationsStomata1898"/>
      <w:bookmarkEnd w:id="210"/>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5E8E48E" w14:textId="77777777" w:rsidR="005D1570" w:rsidRDefault="00075BA3">
      <w:pPr>
        <w:pStyle w:val="Bibliography"/>
      </w:pPr>
      <w:bookmarkStart w:id="212" w:name="ref-daudetWindSpeedLeaf1999"/>
      <w:bookmarkEnd w:id="211"/>
      <w:r>
        <w:rPr>
          <w:b/>
          <w:bCs/>
        </w:rPr>
        <w:t>Daudet FA, Le Roux X, Sinoquet H, 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294F0ED" w14:textId="77777777" w:rsidR="005D1570" w:rsidRDefault="00075BA3">
      <w:pPr>
        <w:pStyle w:val="Bibliography"/>
      </w:pPr>
      <w:bookmarkStart w:id="213" w:name="Xcba21de383dbfe5f64c19c7c884069cf42c7653"/>
      <w:bookmarkEnd w:id="212"/>
      <w:r>
        <w:rPr>
          <w:b/>
          <w:bCs/>
        </w:rPr>
        <w:t>Davis KT, Dobrowski SZ, Holden ZA, Higuera PE, Abatzoglou JT</w:t>
      </w:r>
      <w:r>
        <w:t xml:space="preserve">. </w:t>
      </w:r>
      <w:r>
        <w:rPr>
          <w:b/>
          <w:bCs/>
        </w:rPr>
        <w:t>2019a</w:t>
      </w:r>
      <w:r>
        <w:t xml:space="preserve">. Microclimatic buffering in forests of the future: The role of local water balance. </w:t>
      </w:r>
      <w:r>
        <w:rPr>
          <w:i/>
          <w:iCs/>
        </w:rPr>
        <w:t>Ecography</w:t>
      </w:r>
      <w:r>
        <w:t xml:space="preserve"> </w:t>
      </w:r>
      <w:r>
        <w:rPr>
          <w:b/>
          <w:bCs/>
        </w:rPr>
        <w:t>42</w:t>
      </w:r>
      <w:r>
        <w:t>: 1–11.</w:t>
      </w:r>
    </w:p>
    <w:p w14:paraId="56EBB007" w14:textId="77777777" w:rsidR="005D1570" w:rsidRDefault="00075BA3">
      <w:pPr>
        <w:pStyle w:val="Bibliography"/>
      </w:pPr>
      <w:bookmarkStart w:id="214" w:name="X6ab33c8c70c8490039a622db77b2e0fc1e5c9cf"/>
      <w:bookmarkEnd w:id="213"/>
      <w:r>
        <w:rPr>
          <w:b/>
          <w:bCs/>
        </w:rPr>
        <w:t>Davis FW, Synes NW, Fricker GA, McCullough IM, Serra-Diaz JM, Franklin J, Flint AL</w:t>
      </w:r>
      <w:r>
        <w:t xml:space="preserve">. </w:t>
      </w:r>
      <w:r>
        <w:rPr>
          <w:b/>
          <w:bCs/>
        </w:rPr>
        <w:t>2019b</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2ACCE72B" w14:textId="77777777" w:rsidR="005D1570" w:rsidRDefault="00075BA3">
      <w:pPr>
        <w:pStyle w:val="Bibliography"/>
      </w:pPr>
      <w:bookmarkStart w:id="215" w:name="ref-decastroLightSpectralComposition2000"/>
      <w:bookmarkEnd w:id="214"/>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11CD224F" w14:textId="77777777" w:rsidR="005D1570" w:rsidRDefault="00075BA3">
      <w:pPr>
        <w:pStyle w:val="Bibliography"/>
      </w:pPr>
      <w:bookmarkStart w:id="216" w:name="X552fb1a5772b032dc2f7782802f0e80bb8c3ec3"/>
      <w:bookmarkEnd w:id="215"/>
      <w:r>
        <w:rPr>
          <w:b/>
          <w:bCs/>
        </w:rPr>
        <w:lastRenderedPageBreak/>
        <w:t xml:space="preserve">De Frenne P, Lenoir J, Luoto M, Scheffers BR, Zellweger F, Aalto J, Ashcroft MB, Christiansen DM, Decocq G, Pauw KD,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A9E155" w14:textId="77777777" w:rsidR="005D1570" w:rsidRDefault="00075BA3">
      <w:pPr>
        <w:pStyle w:val="Bibliography"/>
      </w:pPr>
      <w:bookmarkStart w:id="217" w:name="Xb5cd92ee10db8a3d14a410a6c77bd63daa52e24"/>
      <w:bookmarkEnd w:id="216"/>
      <w:r>
        <w:rPr>
          <w:b/>
          <w:bCs/>
        </w:rPr>
        <w:t>De Frenne P, Zellweger F, Rodríguez-Sánchez F, Scheffers BR, Hylander K, Luoto M, Vellend M, Verheyen K, 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613628EF" w14:textId="77777777" w:rsidR="005D1570" w:rsidRDefault="00075BA3">
      <w:pPr>
        <w:pStyle w:val="Bibliography"/>
      </w:pPr>
      <w:bookmarkStart w:id="218" w:name="Xa9c8c83f53e022a0a5889ac8f3e96c8122f9aaa"/>
      <w:bookmarkEnd w:id="217"/>
      <w:r>
        <w:rPr>
          <w:b/>
          <w:bCs/>
        </w:rPr>
        <w:t>De Pury DGG, 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75CD355C" w14:textId="77777777" w:rsidR="005D1570" w:rsidRDefault="00075BA3">
      <w:pPr>
        <w:pStyle w:val="Bibliography"/>
      </w:pPr>
      <w:bookmarkStart w:id="219" w:name="ref-denmeadScalarTransportPlant1987"/>
      <w:bookmarkEnd w:id="218"/>
      <w:r>
        <w:rPr>
          <w:b/>
          <w:bCs/>
        </w:rPr>
        <w:t>Denmead OT, Bradley EF</w:t>
      </w:r>
      <w:r>
        <w:t xml:space="preserve">. </w:t>
      </w:r>
      <w:r>
        <w:rPr>
          <w:b/>
          <w:bCs/>
        </w:rPr>
        <w:t>1987</w:t>
      </w:r>
      <w:r>
        <w:t xml:space="preserve">. On Scalar Transport in Plant Canopies. </w:t>
      </w:r>
      <w:r>
        <w:rPr>
          <w:i/>
          <w:iCs/>
        </w:rPr>
        <w:t>Irrig Sci</w:t>
      </w:r>
      <w:r>
        <w:t xml:space="preserve"> </w:t>
      </w:r>
      <w:r>
        <w:rPr>
          <w:b/>
          <w:bCs/>
        </w:rPr>
        <w:t>8</w:t>
      </w:r>
      <w:r>
        <w:t>: 131–149.</w:t>
      </w:r>
    </w:p>
    <w:p w14:paraId="5C84F0C6" w14:textId="77777777" w:rsidR="005D1570" w:rsidRDefault="00075BA3">
      <w:pPr>
        <w:pStyle w:val="Bibliography"/>
      </w:pPr>
      <w:bookmarkStart w:id="220" w:name="ref-dettoSpatialVariabilityTropical2015"/>
      <w:bookmarkEnd w:id="219"/>
      <w:r>
        <w:rPr>
          <w:b/>
          <w:bCs/>
        </w:rPr>
        <w:t>Detto M, Asner GP, Muller-Landau HC, 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7315BA90" w14:textId="77777777" w:rsidR="005D1570" w:rsidRDefault="00075BA3">
      <w:pPr>
        <w:pStyle w:val="Bibliography"/>
      </w:pPr>
      <w:bookmarkStart w:id="221" w:name="ref-dietzVerticalPatternsDuration2007"/>
      <w:bookmarkEnd w:id="220"/>
      <w:r>
        <w:rPr>
          <w:b/>
          <w:bCs/>
        </w:rPr>
        <w:t>Dietz J, Leuschner C, Hölscher D, 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23A30FF7" w14:textId="77777777" w:rsidR="005D1570" w:rsidRDefault="00075BA3">
      <w:pPr>
        <w:pStyle w:val="Bibliography"/>
      </w:pPr>
      <w:bookmarkStart w:id="222" w:name="ref-dongBiophysicalHomoeostasisLeaf2017"/>
      <w:bookmarkEnd w:id="221"/>
      <w:r>
        <w:rPr>
          <w:b/>
          <w:bCs/>
        </w:rPr>
        <w:t>Dong N, Prentice IC, Harrison SP, Song QH, Zhang YP</w:t>
      </w:r>
      <w:r>
        <w:t xml:space="preserve">. </w:t>
      </w:r>
      <w:r>
        <w:rPr>
          <w:b/>
          <w:bCs/>
        </w:rPr>
        <w:t>2017</w:t>
      </w:r>
      <w:r>
        <w:t xml:space="preserve">. Biophysical homoeostasis of leaf temperature: A neglected process for vegetation and land-surface modelling. </w:t>
      </w:r>
      <w:r>
        <w:rPr>
          <w:i/>
          <w:iCs/>
        </w:rPr>
        <w:t>Global Ecology and Biogeography</w:t>
      </w:r>
      <w:r>
        <w:t xml:space="preserve"> </w:t>
      </w:r>
      <w:r>
        <w:rPr>
          <w:b/>
          <w:bCs/>
        </w:rPr>
        <w:t>26</w:t>
      </w:r>
      <w:r>
        <w:t>: 998–1007.</w:t>
      </w:r>
    </w:p>
    <w:p w14:paraId="41A82EB4" w14:textId="77777777" w:rsidR="005D1570" w:rsidRDefault="00075BA3">
      <w:pPr>
        <w:pStyle w:val="Bibliography"/>
      </w:pPr>
      <w:bookmarkStart w:id="223" w:name="ref-doughtyAreTropicalForests2008"/>
      <w:bookmarkEnd w:id="222"/>
      <w:r>
        <w:rPr>
          <w:b/>
          <w:bCs/>
        </w:rPr>
        <w:t>Doughty CE, 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6C147D2A" w14:textId="77777777" w:rsidR="005D1570" w:rsidRDefault="00075BA3">
      <w:pPr>
        <w:pStyle w:val="Bibliography"/>
      </w:pPr>
      <w:bookmarkStart w:id="224" w:name="ref-drakeNoEvidenceHomeostatic2020"/>
      <w:bookmarkEnd w:id="223"/>
      <w:r>
        <w:rPr>
          <w:b/>
          <w:bCs/>
        </w:rPr>
        <w:t>Drake JE, Harwood R, Vårhammar A, Barbour MM, Reich PB, Barton CVM, 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912A2ED" w14:textId="77777777" w:rsidR="005D1570" w:rsidRDefault="00075BA3">
      <w:pPr>
        <w:pStyle w:val="Bibliography"/>
      </w:pPr>
      <w:bookmarkStart w:id="225" w:name="ref-duffyHowCloseAre2021"/>
      <w:bookmarkEnd w:id="224"/>
      <w:r>
        <w:rPr>
          <w:b/>
          <w:bCs/>
        </w:rPr>
        <w:t>Duffy KA, Schwalm CR, Arcus VL, Koch GW, Liang LL, 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0B0142E1" w14:textId="77777777" w:rsidR="005D1570" w:rsidRDefault="00075BA3">
      <w:pPr>
        <w:pStyle w:val="Bibliography"/>
      </w:pPr>
      <w:bookmarkStart w:id="226" w:name="X3002d96248fc249c3ef6ed2e8b234bec4b11652"/>
      <w:bookmarkEnd w:id="225"/>
      <w:r>
        <w:rPr>
          <w:b/>
          <w:bCs/>
        </w:rPr>
        <w:t>Duque A, Stevenson PR, 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4A6F70FA" w14:textId="77777777" w:rsidR="005D1570" w:rsidRDefault="00075BA3">
      <w:pPr>
        <w:pStyle w:val="Bibliography"/>
      </w:pPr>
      <w:bookmarkStart w:id="227" w:name="ref-duursmaVerticalCanopyGradients2006"/>
      <w:bookmarkEnd w:id="226"/>
      <w:r>
        <w:rPr>
          <w:b/>
          <w:bCs/>
        </w:rPr>
        <w:t>Duursma RA, 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304E0C59" w14:textId="77777777" w:rsidR="005D1570" w:rsidRDefault="00075BA3">
      <w:pPr>
        <w:pStyle w:val="Bibliography"/>
      </w:pPr>
      <w:bookmarkStart w:id="228" w:name="ref-fauset_differences_2018"/>
      <w:bookmarkEnd w:id="227"/>
      <w:r>
        <w:rPr>
          <w:b/>
          <w:bCs/>
        </w:rPr>
        <w:t>Fauset S, Freitas HC, Galbraith DR, Sullivan MJP, Aidar MPM, Joly CA, Phillips OL, Vieira SA, 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3D3C90E4" w14:textId="77777777" w:rsidR="005D1570" w:rsidRDefault="00075BA3">
      <w:pPr>
        <w:pStyle w:val="Bibliography"/>
      </w:pPr>
      <w:bookmarkStart w:id="229" w:name="ref-feeley_thermal_2020"/>
      <w:bookmarkEnd w:id="228"/>
      <w:r>
        <w:rPr>
          <w:b/>
          <w:bCs/>
        </w:rPr>
        <w:lastRenderedPageBreak/>
        <w:t>Feeley K, Martinez-Villa J, Perez T, Silva Duque A, Triviño Gonzalez D, 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578F5D82" w14:textId="77777777" w:rsidR="005D1570" w:rsidRDefault="00075BA3">
      <w:pPr>
        <w:pStyle w:val="Bibliography"/>
      </w:pPr>
      <w:bookmarkStart w:id="230" w:name="ref-fieldAllocatingLeafNitrogen1983"/>
      <w:bookmarkEnd w:id="229"/>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32032689" w14:textId="77777777" w:rsidR="005D1570" w:rsidRDefault="00075BA3">
      <w:pPr>
        <w:pStyle w:val="Bibliography"/>
      </w:pPr>
      <w:bookmarkStart w:id="231" w:name="ref-finniganTurbulenceWavingWheat1979"/>
      <w:bookmarkEnd w:id="230"/>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3DEA153C" w14:textId="77777777" w:rsidR="005D1570" w:rsidRDefault="00075BA3">
      <w:pPr>
        <w:pStyle w:val="Bibliography"/>
      </w:pPr>
      <w:bookmarkStart w:id="232" w:name="ref-fisherPerspectivesFutureLand2020"/>
      <w:bookmarkEnd w:id="231"/>
      <w:r>
        <w:rPr>
          <w:b/>
          <w:bCs/>
        </w:rPr>
        <w:t>Fisher RA, 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583D72DE" w14:textId="77777777" w:rsidR="005D1570" w:rsidRDefault="00075BA3">
      <w:pPr>
        <w:pStyle w:val="Bibliography"/>
      </w:pPr>
      <w:bookmarkStart w:id="233" w:name="X3de0cfb99d1cd4b7eff0cbc89a1155340eb2aeb"/>
      <w:bookmarkEnd w:id="232"/>
      <w:r>
        <w:rPr>
          <w:b/>
          <w:bCs/>
        </w:rPr>
        <w:t xml:space="preserve">Fisher RA, Koven CD, Anderegg WRL, Christoffersen BO, Dietze MC, Farrior CE, Holm JA, Hurtt GC, Knox RG, Lawrence PJ, </w:t>
      </w:r>
      <w:r>
        <w:rPr>
          <w:b/>
          <w:bCs/>
          <w:i/>
          <w:iCs/>
        </w:rPr>
        <w:t>et al.</w:t>
      </w:r>
      <w:r>
        <w:t xml:space="preserve"> </w:t>
      </w:r>
      <w:r>
        <w:rPr>
          <w:b/>
          <w:bCs/>
        </w:rPr>
        <w:t>2018a</w:t>
      </w:r>
      <w:r>
        <w:t xml:space="preserve">. Vegetation demographics in Earth System Models: A review of progress and priorities. </w:t>
      </w:r>
      <w:r>
        <w:rPr>
          <w:i/>
          <w:iCs/>
        </w:rPr>
        <w:t>Global Change Biology</w:t>
      </w:r>
      <w:r>
        <w:t xml:space="preserve"> </w:t>
      </w:r>
      <w:r>
        <w:rPr>
          <w:b/>
          <w:bCs/>
        </w:rPr>
        <w:t>24</w:t>
      </w:r>
      <w:r>
        <w:t>: 35–54.</w:t>
      </w:r>
    </w:p>
    <w:p w14:paraId="486C80D8" w14:textId="77777777" w:rsidR="005D1570" w:rsidRDefault="00075BA3">
      <w:pPr>
        <w:pStyle w:val="Bibliography"/>
      </w:pPr>
      <w:bookmarkStart w:id="234" w:name="Xa1bff5a5969f0791f89e588c947c633046af388"/>
      <w:bookmarkEnd w:id="233"/>
      <w:r>
        <w:rPr>
          <w:b/>
          <w:bCs/>
        </w:rPr>
        <w:t xml:space="preserve">Fisher RA, Koven CD, Anderegg WRL, Christoffersen BO, Dietze MC, Farrior CE, Holm JA, Hurtt GC, Knox RG, Lawrence PJ, </w:t>
      </w:r>
      <w:r>
        <w:rPr>
          <w:b/>
          <w:bCs/>
          <w:i/>
          <w:iCs/>
        </w:rPr>
        <w:t>et al.</w:t>
      </w:r>
      <w:r>
        <w:t xml:space="preserve"> </w:t>
      </w:r>
      <w:r>
        <w:rPr>
          <w:b/>
          <w:bCs/>
        </w:rPr>
        <w:t>2018b</w:t>
      </w:r>
      <w:r>
        <w:t xml:space="preserve">. Vegetation demographics in Earth System Models: A review of progress and priorities. </w:t>
      </w:r>
      <w:r>
        <w:rPr>
          <w:i/>
          <w:iCs/>
        </w:rPr>
        <w:t>Global Change Biology</w:t>
      </w:r>
      <w:r>
        <w:t xml:space="preserve"> </w:t>
      </w:r>
      <w:r>
        <w:rPr>
          <w:b/>
          <w:bCs/>
        </w:rPr>
        <w:t>24</w:t>
      </w:r>
      <w:r>
        <w:t>: 35–54.</w:t>
      </w:r>
    </w:p>
    <w:p w14:paraId="0597C247" w14:textId="77777777" w:rsidR="005D1570" w:rsidRDefault="00075BA3">
      <w:pPr>
        <w:pStyle w:val="Bibliography"/>
      </w:pPr>
      <w:bookmarkStart w:id="235" w:name="ref-fisherECOSTRESSNASANext2020"/>
      <w:bookmarkEnd w:id="234"/>
      <w:r>
        <w:rPr>
          <w:b/>
          <w:bCs/>
        </w:rPr>
        <w:t xml:space="preserve">Fisher JB, Lee B, Purdy AJ, Halverson GH, Dohlen MB, Cawse-Nicholson K, Wang A, Anderson RG, Aragon B, Arain MA,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2A04CF2C" w14:textId="77777777" w:rsidR="005D1570" w:rsidRDefault="00075BA3">
      <w:pPr>
        <w:pStyle w:val="Bibliography"/>
      </w:pPr>
      <w:bookmarkStart w:id="236" w:name="ref-foleyIntegratedBiosphereModel1996"/>
      <w:bookmarkEnd w:id="235"/>
      <w:r>
        <w:rPr>
          <w:b/>
          <w:bCs/>
        </w:rPr>
        <w:t>Foley JA, Prentice IC, Ramankutty N, Levis S, Pollard D, Sitch S, 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158C995D" w14:textId="77777777" w:rsidR="005D1570" w:rsidRDefault="00075BA3">
      <w:pPr>
        <w:pStyle w:val="Bibliography"/>
      </w:pPr>
      <w:bookmarkStart w:id="237" w:name="Xac5e726ffd4e488dc03878f2315cd4ace0a8605"/>
      <w:bookmarkEnd w:id="236"/>
      <w:r>
        <w:rPr>
          <w:b/>
          <w:bCs/>
        </w:rPr>
        <w:t>Fredeen AL, Sage RF</w:t>
      </w:r>
      <w:r>
        <w:t xml:space="preserve">. </w:t>
      </w:r>
      <w:r>
        <w:rPr>
          <w:b/>
          <w:bCs/>
        </w:rPr>
        <w:t>1999</w:t>
      </w:r>
      <w:r>
        <w:t xml:space="preserve">. Temperature and humidity effects on branchlet gas-exchange in white spruce: An explanation for the increase in transpiration with branchlet temperature. </w:t>
      </w:r>
      <w:r>
        <w:rPr>
          <w:i/>
          <w:iCs/>
        </w:rPr>
        <w:t>Trees</w:t>
      </w:r>
      <w:r>
        <w:t xml:space="preserve"> </w:t>
      </w:r>
      <w:r>
        <w:rPr>
          <w:b/>
          <w:bCs/>
        </w:rPr>
        <w:t>14</w:t>
      </w:r>
      <w:r>
        <w:t>: 161–168.</w:t>
      </w:r>
    </w:p>
    <w:p w14:paraId="4DE4381C" w14:textId="77777777" w:rsidR="005D1570" w:rsidRDefault="00075BA3">
      <w:pPr>
        <w:pStyle w:val="Bibliography"/>
      </w:pPr>
      <w:bookmarkStart w:id="238" w:name="ref-friedlingsteinClimateCarbonCycle2006"/>
      <w:bookmarkEnd w:id="237"/>
      <w:r>
        <w:rPr>
          <w:b/>
          <w:bCs/>
        </w:rPr>
        <w:t xml:space="preserve">Friedlingstein P, Cox P, Betts R, Bopp L, von Bloh W, Brovkin V, Cadule P, Doney S, Eby M, Fung I,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47497445" w14:textId="77777777" w:rsidR="005D1570" w:rsidRDefault="00075BA3">
      <w:pPr>
        <w:pStyle w:val="Bibliography"/>
      </w:pPr>
      <w:bookmarkStart w:id="239" w:name="ref-frittsTreeRingsClimate1976"/>
      <w:bookmarkEnd w:id="238"/>
      <w:r>
        <w:rPr>
          <w:b/>
          <w:bCs/>
        </w:rPr>
        <w:t>Fritts HC</w:t>
      </w:r>
      <w:r>
        <w:t xml:space="preserve">. </w:t>
      </w:r>
      <w:r>
        <w:rPr>
          <w:b/>
          <w:bCs/>
        </w:rPr>
        <w:t>1976</w:t>
      </w:r>
      <w:r>
        <w:t xml:space="preserve">. </w:t>
      </w:r>
      <w:r>
        <w:rPr>
          <w:i/>
          <w:iCs/>
        </w:rPr>
        <w:t>Tree rings and climate</w:t>
      </w:r>
      <w:r>
        <w:t>. London; New York: Academic Press.</w:t>
      </w:r>
    </w:p>
    <w:p w14:paraId="67FE5CB2" w14:textId="77777777" w:rsidR="005D1570" w:rsidRDefault="00075BA3">
      <w:pPr>
        <w:pStyle w:val="Bibliography"/>
      </w:pPr>
      <w:bookmarkStart w:id="240" w:name="X32e5c68cd6d6dcce796ceea2288817807fdd5f7"/>
      <w:bookmarkEnd w:id="239"/>
      <w:r>
        <w:rPr>
          <w:b/>
          <w:bCs/>
        </w:rPr>
        <w:t>Garcia MN, Ferreira MJ, Ivanov V, dos Santos VAHF, Ceron JV, Guedes AV, Saleska SR, 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24370C81" w14:textId="77777777" w:rsidR="005D1570" w:rsidRDefault="00075BA3">
      <w:pPr>
        <w:pStyle w:val="Bibliography"/>
      </w:pPr>
      <w:bookmarkStart w:id="241" w:name="ref-gebauerEffectsProlongedDrought2015"/>
      <w:bookmarkEnd w:id="240"/>
      <w:r>
        <w:rPr>
          <w:b/>
          <w:bCs/>
        </w:rPr>
        <w:t>Gebauer R, Volařík D, Urban J, Børja I, Nagy NE, Eldhuset TD, 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6EE783A8" w14:textId="77777777" w:rsidR="005D1570" w:rsidRDefault="00075BA3">
      <w:pPr>
        <w:pStyle w:val="Bibliography"/>
      </w:pPr>
      <w:bookmarkStart w:id="242" w:name="Xb82884cf4cc16b9451257e820e458ba31c63b1a"/>
      <w:bookmarkEnd w:id="241"/>
      <w:r>
        <w:rPr>
          <w:b/>
          <w:bCs/>
        </w:rPr>
        <w:lastRenderedPageBreak/>
        <w:t>Gillerot L, Forrester DI, Bottero A, Rigling A, 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2B2B938" w14:textId="77777777" w:rsidR="005D1570" w:rsidRDefault="00075BA3">
      <w:pPr>
        <w:pStyle w:val="Bibliography"/>
      </w:pPr>
      <w:bookmarkStart w:id="243" w:name="X4e4c500e2fd26cefefceae0c39325adc72cf0f2"/>
      <w:bookmarkEnd w:id="242"/>
      <w:r>
        <w:rPr>
          <w:b/>
          <w:bCs/>
        </w:rPr>
        <w:t>Gora EM, 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5D78767A" w14:textId="77777777" w:rsidR="005D1570" w:rsidRDefault="00075BA3">
      <w:pPr>
        <w:pStyle w:val="Bibliography"/>
      </w:pPr>
      <w:bookmarkStart w:id="244" w:name="X7fab80cf6f48035d9cdd3e58cfe6eed38f29458"/>
      <w:bookmarkEnd w:id="243"/>
      <w:r>
        <w:rPr>
          <w:b/>
          <w:bCs/>
        </w:rPr>
        <w:t>Gregoriou K, Pontikis K, 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1661E0E" w14:textId="77777777" w:rsidR="005D1570" w:rsidRDefault="00075BA3">
      <w:pPr>
        <w:pStyle w:val="Bibliography"/>
      </w:pPr>
      <w:bookmarkStart w:id="245" w:name="Xf18c6bff4762da1124f9106bb0871d78b211cfd"/>
      <w:bookmarkEnd w:id="244"/>
      <w:r>
        <w:rPr>
          <w:b/>
          <w:bCs/>
        </w:rPr>
        <w:t>Greiser C, Ehrlén J, Meineri E, 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759BE2F6" w14:textId="77777777" w:rsidR="005D1570" w:rsidRDefault="00075BA3">
      <w:pPr>
        <w:pStyle w:val="Bibliography"/>
      </w:pPr>
      <w:bookmarkStart w:id="246" w:name="ref-griffinCanopyPositionAffects2002"/>
      <w:bookmarkEnd w:id="245"/>
      <w:r>
        <w:rPr>
          <w:b/>
          <w:bCs/>
        </w:rPr>
        <w:t>Griffin KL, Turnbull M, 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85EFC83" w14:textId="77777777" w:rsidR="005D1570" w:rsidRDefault="00075BA3">
      <w:pPr>
        <w:pStyle w:val="Bibliography"/>
      </w:pPr>
      <w:bookmarkStart w:id="247" w:name="ref-grossiordPlantResponsesRising2020"/>
      <w:bookmarkEnd w:id="246"/>
      <w:r>
        <w:rPr>
          <w:b/>
          <w:bCs/>
        </w:rPr>
        <w:t>Grossiord C, Buckley TN, Cernusak LA, Novick KA, Poulter B, Siegwolf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F0A253F" w14:textId="77777777" w:rsidR="005D1570" w:rsidRDefault="00075BA3">
      <w:pPr>
        <w:pStyle w:val="Bibliography"/>
      </w:pPr>
      <w:bookmarkStart w:id="248" w:name="ref-hadleyInfluenceKrummholzMat1987"/>
      <w:bookmarkEnd w:id="247"/>
      <w:r>
        <w:rPr>
          <w:b/>
          <w:bCs/>
        </w:rPr>
        <w:t>Hadley JL, 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7343E53C" w14:textId="77777777" w:rsidR="005D1570" w:rsidRDefault="00075BA3">
      <w:pPr>
        <w:pStyle w:val="Bibliography"/>
      </w:pPr>
      <w:bookmarkStart w:id="249" w:name="X71264e4808ee9ace3d28bb6b1dd2058ff589128"/>
      <w:bookmarkEnd w:id="248"/>
      <w:r>
        <w:rPr>
          <w:b/>
          <w:bCs/>
        </w:rPr>
        <w:t>Hamerlynck E, 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0EBE18AD" w14:textId="77777777" w:rsidR="005D1570" w:rsidRDefault="00075BA3">
      <w:pPr>
        <w:pStyle w:val="Bibliography"/>
      </w:pPr>
      <w:bookmarkStart w:id="250" w:name="ref-hanberryOpenForestEcosystems2020"/>
      <w:bookmarkEnd w:id="249"/>
      <w:r>
        <w:rPr>
          <w:b/>
          <w:bCs/>
        </w:rPr>
        <w:t>Hanberry BB, Bragg DC, 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2DC54B4A" w14:textId="77777777" w:rsidR="005D1570" w:rsidRDefault="00075BA3">
      <w:pPr>
        <w:pStyle w:val="Bibliography"/>
      </w:pPr>
      <w:bookmarkStart w:id="251" w:name="X343fd0e241da9e08c6c56a598c2de99cb0f7593"/>
      <w:bookmarkEnd w:id="250"/>
      <w:r>
        <w:rPr>
          <w:b/>
          <w:bCs/>
        </w:rPr>
        <w:t>Hanberry BB, Bragg DC, 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04E61055" w14:textId="77777777" w:rsidR="005D1570" w:rsidRDefault="00075BA3">
      <w:pPr>
        <w:pStyle w:val="Bibliography"/>
      </w:pPr>
      <w:bookmarkStart w:id="252" w:name="X0a0a37fef67d9cc3d6b43d9f5be844691d2f573"/>
      <w:bookmarkEnd w:id="251"/>
      <w:r>
        <w:rPr>
          <w:b/>
          <w:bCs/>
        </w:rPr>
        <w:t>Hansen U, Fiedler B, Rank B</w:t>
      </w:r>
      <w:r>
        <w:t xml:space="preserve">. </w:t>
      </w:r>
      <w:r>
        <w:rPr>
          <w:b/>
          <w:bCs/>
        </w:rPr>
        <w:t>2002</w:t>
      </w:r>
      <w:r>
        <w:t xml:space="preserve">. Variation of pigment 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090D3412" w14:textId="77777777" w:rsidR="005D1570" w:rsidRDefault="00075BA3">
      <w:pPr>
        <w:pStyle w:val="Bibliography"/>
      </w:pPr>
      <w:bookmarkStart w:id="253" w:name="ref-hardwickRelationshipLeafArea2015"/>
      <w:bookmarkEnd w:id="252"/>
      <w:r>
        <w:rPr>
          <w:b/>
          <w:bCs/>
        </w:rPr>
        <w:t>Hardwick SR, Toumi R, Pfeifer M, Turner EC, Nilus R, 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5A9349F0" w14:textId="77777777" w:rsidR="005D1570" w:rsidRDefault="00075BA3">
      <w:pPr>
        <w:pStyle w:val="Bibliography"/>
      </w:pPr>
      <w:bookmarkStart w:id="254" w:name="ref-harleyEffectsLightTemperature1996"/>
      <w:bookmarkEnd w:id="253"/>
      <w:r>
        <w:rPr>
          <w:b/>
          <w:bCs/>
        </w:rPr>
        <w:t>Harley P, Guenther A, 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5F886D41" w14:textId="77777777" w:rsidR="005D1570" w:rsidRDefault="00075BA3">
      <w:pPr>
        <w:pStyle w:val="Bibliography"/>
      </w:pPr>
      <w:bookmarkStart w:id="255" w:name="X051e7a77b2fb1f6849538bfd5673d451d0a018f"/>
      <w:bookmarkEnd w:id="254"/>
      <w:r>
        <w:rPr>
          <w:b/>
          <w:bCs/>
        </w:rPr>
        <w:lastRenderedPageBreak/>
        <w:t>Harley P, Guenther A, 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0FD43421" w14:textId="77777777" w:rsidR="005D1570" w:rsidRDefault="00075BA3">
      <w:pPr>
        <w:pStyle w:val="Bibliography"/>
      </w:pPr>
      <w:bookmarkStart w:id="256" w:name="ref-harmanSimpleUnifiedTheory2007"/>
      <w:bookmarkEnd w:id="255"/>
      <w:r>
        <w:rPr>
          <w:b/>
          <w:bCs/>
        </w:rPr>
        <w:t>Harman IN, 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5AE07D79" w14:textId="77777777" w:rsidR="005D1570" w:rsidRDefault="00075BA3">
      <w:pPr>
        <w:pStyle w:val="Bibliography"/>
      </w:pPr>
      <w:bookmarkStart w:id="257" w:name="ref-harrisChangesLeafProperties2013"/>
      <w:bookmarkEnd w:id="256"/>
      <w:r>
        <w:rPr>
          <w:b/>
          <w:bCs/>
        </w:rPr>
        <w:t>Harris NL, 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13A8097" w14:textId="77777777" w:rsidR="005D1570" w:rsidRDefault="00075BA3">
      <w:pPr>
        <w:pStyle w:val="Bibliography"/>
      </w:pPr>
      <w:bookmarkStart w:id="258" w:name="X0df9cdc6c3b1e3bc87adca3624018d437548b14"/>
      <w:bookmarkEnd w:id="257"/>
      <w:r>
        <w:rPr>
          <w:b/>
          <w:bCs/>
        </w:rPr>
        <w:t>Havaux M, Tardy F</w:t>
      </w:r>
      <w:r>
        <w:t xml:space="preserve">. </w:t>
      </w:r>
      <w:r>
        <w:rPr>
          <w:b/>
          <w:bCs/>
        </w:rPr>
        <w:t>1996</w:t>
      </w:r>
      <w:r>
        <w:t xml:space="preserve">. Temperature-dependent adjustment of the thermal stability of photosystem II in vivo: Possible involvement of xanthophyll-cycle pigments. </w:t>
      </w:r>
      <w:r>
        <w:rPr>
          <w:i/>
          <w:iCs/>
        </w:rPr>
        <w:t>Planta</w:t>
      </w:r>
      <w:r>
        <w:t xml:space="preserve"> </w:t>
      </w:r>
      <w:r>
        <w:rPr>
          <w:b/>
          <w:bCs/>
        </w:rPr>
        <w:t>198</w:t>
      </w:r>
      <w:r>
        <w:t>: 324–333.</w:t>
      </w:r>
    </w:p>
    <w:p w14:paraId="6C6427CD" w14:textId="77777777" w:rsidR="005D1570" w:rsidRDefault="00075BA3">
      <w:pPr>
        <w:pStyle w:val="Bibliography"/>
      </w:pPr>
      <w:bookmarkStart w:id="259" w:name="ref-heChangesShadowShifting2018a"/>
      <w:bookmarkEnd w:id="258"/>
      <w:r>
        <w:rPr>
          <w:b/>
          <w:bCs/>
        </w:rPr>
        <w:t>He L, Chen JM, Gonsamo A, Luo X, Wang R, Liu Y, 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5957C28E" w14:textId="77777777" w:rsidR="005D1570" w:rsidRDefault="00075BA3">
      <w:pPr>
        <w:pStyle w:val="Bibliography"/>
      </w:pPr>
      <w:bookmarkStart w:id="260" w:name="ref-heilmanEcologicalForecastingTree2022"/>
      <w:bookmarkEnd w:id="259"/>
      <w:r>
        <w:rPr>
          <w:b/>
          <w:bCs/>
        </w:rPr>
        <w:t>Heilman KA, Dietze MC, Arizpe AA, Aragon J, Gray A, Shaw JD, Finley AO, Klesse S, DeRose RJ, 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16CFAEC2" w14:textId="77777777" w:rsidR="005D1570" w:rsidRDefault="00075BA3">
      <w:pPr>
        <w:pStyle w:val="Bibliography"/>
      </w:pPr>
      <w:bookmarkStart w:id="261" w:name="X4a4787bd88cd8955b7cee124ab160c67705270b"/>
      <w:bookmarkEnd w:id="260"/>
      <w:r>
        <w:rPr>
          <w:b/>
          <w:bCs/>
        </w:rPr>
        <w:t>Hernández GG, Winter K, 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387014E7" w14:textId="77777777" w:rsidR="005D1570" w:rsidRDefault="00075BA3">
      <w:pPr>
        <w:pStyle w:val="Bibliography"/>
      </w:pPr>
      <w:bookmarkStart w:id="262" w:name="ref-hiroseMaximizingDailyCanopy1987"/>
      <w:bookmarkEnd w:id="261"/>
      <w:r>
        <w:rPr>
          <w:b/>
          <w:bCs/>
        </w:rPr>
        <w:t>Hirose T, 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3EDEC63F" w14:textId="77777777" w:rsidR="005D1570" w:rsidRDefault="00075BA3">
      <w:pPr>
        <w:pStyle w:val="Bibliography"/>
      </w:pPr>
      <w:bookmarkStart w:id="263" w:name="Xf273a8497791da5681808cc1a4b2e8b36aada7e"/>
      <w:bookmarkEnd w:id="262"/>
      <w:r>
        <w:rPr>
          <w:b/>
          <w:bCs/>
        </w:rPr>
        <w:t>Hogan JA, McMahon SM, Buzzard V, Michaletz ST, Enquist BJ, Thompson J, Swenson NG, 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0368410C" w14:textId="77777777" w:rsidR="005D1570" w:rsidRDefault="00075BA3">
      <w:pPr>
        <w:pStyle w:val="Bibliography"/>
      </w:pPr>
      <w:bookmarkStart w:id="264" w:name="ref-houterOntogeneticChangesLeaf2012"/>
      <w:bookmarkEnd w:id="263"/>
      <w:r>
        <w:rPr>
          <w:b/>
          <w:bCs/>
        </w:rPr>
        <w:t>Houter NC, 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51941AE3" w14:textId="77777777" w:rsidR="005D1570" w:rsidRDefault="00075BA3">
      <w:pPr>
        <w:pStyle w:val="Bibliography"/>
      </w:pPr>
      <w:bookmarkStart w:id="265" w:name="ref-huangAirTemperatureOptima2019"/>
      <w:bookmarkEnd w:id="264"/>
      <w:r>
        <w:rPr>
          <w:b/>
          <w:bCs/>
        </w:rPr>
        <w:t xml:space="preserve">Huang M, Piao S, Ciais P, Peñuelas J, Wang X, Keenan TF, Peng S, Berry JA, Wang K, Mao J,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9D852C7" w14:textId="77777777" w:rsidR="005D1570" w:rsidRDefault="00075BA3">
      <w:pPr>
        <w:pStyle w:val="Bibliography"/>
      </w:pPr>
      <w:bookmarkStart w:id="266" w:name="ref-hulleyNewECOSTRESSMODIS2019"/>
      <w:bookmarkEnd w:id="265"/>
      <w:r>
        <w:rPr>
          <w:b/>
          <w:bCs/>
        </w:rPr>
        <w:t>Hulley G, Shivers S, Wetherley E, 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3AEC6DBE" w14:textId="77777777" w:rsidR="005D1570" w:rsidRDefault="00075BA3">
      <w:pPr>
        <w:pStyle w:val="Bibliography"/>
      </w:pPr>
      <w:bookmarkStart w:id="267" w:name="ref-humphreySoilMoistureAtmosphere2021"/>
      <w:bookmarkEnd w:id="266"/>
      <w:r>
        <w:rPr>
          <w:b/>
          <w:bCs/>
        </w:rPr>
        <w:t>Humphrey V, Berg A, Ciais P, Gentine P, Jung M, Reichstein M, Seneviratne SI, 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1B3AD683" w14:textId="77777777" w:rsidR="005D1570" w:rsidRDefault="00075BA3">
      <w:pPr>
        <w:pStyle w:val="Bibliography"/>
      </w:pPr>
      <w:bookmarkStart w:id="268" w:name="ref-hurttTerrestrialModelsGlobal1998"/>
      <w:bookmarkEnd w:id="267"/>
      <w:r>
        <w:rPr>
          <w:b/>
          <w:bCs/>
        </w:rPr>
        <w:lastRenderedPageBreak/>
        <w:t>Hurtt GC, Moorcroft PR, And SWP, 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3B4413D1" w14:textId="77777777" w:rsidR="005D1570" w:rsidRDefault="00075BA3">
      <w:pPr>
        <w:pStyle w:val="Bibliography"/>
      </w:pPr>
      <w:bookmarkStart w:id="269" w:name="ref-ichieEcologicalDistributionLeaf2016a"/>
      <w:bookmarkEnd w:id="268"/>
      <w:r>
        <w:rPr>
          <w:b/>
          <w:bCs/>
        </w:rPr>
        <w:t>Ichie T, Inoue Y, Takahashi N, Kamiya K, 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3DB9038E" w14:textId="77777777" w:rsidR="005D1570" w:rsidRDefault="00075BA3">
      <w:pPr>
        <w:pStyle w:val="Bibliography"/>
      </w:pPr>
      <w:bookmarkStart w:id="270" w:name="ref-ipccClimateChange20212021"/>
      <w:bookmarkEnd w:id="269"/>
      <w:r>
        <w:rPr>
          <w:b/>
          <w:bCs/>
        </w:rPr>
        <w:t>IPCC</w:t>
      </w:r>
      <w:r>
        <w:t xml:space="preserve">. </w:t>
      </w:r>
      <w:r>
        <w:rPr>
          <w:b/>
          <w:bCs/>
        </w:rPr>
        <w:t>2021</w:t>
      </w:r>
      <w:r>
        <w:t>. Climate Change 2021 The Physical Science Basis–IPCC.</w:t>
      </w:r>
    </w:p>
    <w:p w14:paraId="7DCA3520" w14:textId="77777777" w:rsidR="005D1570" w:rsidRDefault="00075BA3">
      <w:pPr>
        <w:pStyle w:val="Bibliography"/>
      </w:pPr>
      <w:bookmarkStart w:id="271" w:name="ref-irvineAgerelatedChangesEcosystem2004"/>
      <w:bookmarkEnd w:id="270"/>
      <w:r>
        <w:rPr>
          <w:b/>
          <w:bCs/>
        </w:rPr>
        <w:t>Irvine J, Law BE, Kurpius MR, Anthoni PM, Moore D, 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516504F6" w14:textId="77777777" w:rsidR="005D1570" w:rsidRDefault="00075BA3">
      <w:pPr>
        <w:pStyle w:val="Bibliography"/>
      </w:pPr>
      <w:bookmarkStart w:id="272" w:name="ref-jiao-junWindProfilesTrees2004"/>
      <w:bookmarkEnd w:id="271"/>
      <w:r>
        <w:rPr>
          <w:b/>
          <w:bCs/>
        </w:rPr>
        <w:t>Jiao-jun Z, Xiu-fen L, Yutaka G, 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B7C206B" w14:textId="77777777" w:rsidR="005D1570" w:rsidRDefault="00075BA3">
      <w:pPr>
        <w:pStyle w:val="Bibliography"/>
      </w:pPr>
      <w:bookmarkStart w:id="273" w:name="ref-johnstonWhatLiesVertical2020"/>
      <w:bookmarkEnd w:id="272"/>
      <w:r>
        <w:rPr>
          <w:b/>
          <w:bCs/>
        </w:rPr>
        <w:t>Johnston M, Andreu A, Verfaillie J, Baldocchi DD, Moorcroft PR</w:t>
      </w:r>
      <w:r>
        <w:t xml:space="preserve">. </w:t>
      </w:r>
      <w:r>
        <w:rPr>
          <w:b/>
          <w:bCs/>
        </w:rPr>
        <w:t>2020</w:t>
      </w:r>
      <w:r>
        <w:t xml:space="preserve">. What Lies Beneath: Vertical Heterogeneity in Vegetation Canopy Temperatures. </w:t>
      </w:r>
      <w:r>
        <w:rPr>
          <w:b/>
          <w:bCs/>
        </w:rPr>
        <w:t>2020</w:t>
      </w:r>
      <w:r>
        <w:t>: B088–03.</w:t>
      </w:r>
    </w:p>
    <w:p w14:paraId="53F4748C" w14:textId="77777777" w:rsidR="005D1570" w:rsidRDefault="00075BA3">
      <w:pPr>
        <w:pStyle w:val="Bibliography"/>
      </w:pPr>
      <w:bookmarkStart w:id="274" w:name="ref-jonesManagingRedPine2019"/>
      <w:bookmarkEnd w:id="273"/>
      <w:r>
        <w:rPr>
          <w:b/>
          <w:bCs/>
        </w:rPr>
        <w:t>Jones SM, Bottero A, Kastendick DN, 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64280A3B" w14:textId="77777777" w:rsidR="005D1570" w:rsidRDefault="00075BA3">
      <w:pPr>
        <w:pStyle w:val="Bibliography"/>
      </w:pPr>
      <w:bookmarkStart w:id="275" w:name="ref-juckerCanopyStructureTopography2018"/>
      <w:bookmarkEnd w:id="274"/>
      <w:r>
        <w:rPr>
          <w:b/>
          <w:bCs/>
        </w:rPr>
        <w:t>Jucker T, Hardwick SR, Both S, Elias DMO, Ewers RM, Milodowski DT, Swinfield T, 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6F1D5E6F" w14:textId="77777777" w:rsidR="005D1570" w:rsidRDefault="00075BA3">
      <w:pPr>
        <w:pStyle w:val="Bibliography"/>
      </w:pPr>
      <w:bookmarkStart w:id="276" w:name="ref-kafutiFoliarWoodTraits2020"/>
      <w:bookmarkEnd w:id="275"/>
      <w:r>
        <w:rPr>
          <w:b/>
          <w:bCs/>
        </w:rPr>
        <w:t>Kafuti C, Bourland N, De Mil T, Meeus S, Rousseau M, Toirambe B, Bolaluembe P-C, Ndjele L, 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54BCC2D5" w14:textId="77777777" w:rsidR="005D1570" w:rsidRDefault="00075BA3">
      <w:pPr>
        <w:pStyle w:val="Bibliography"/>
      </w:pPr>
      <w:bookmarkStart w:id="277" w:name="ref-katulModelingCO2Sources1999"/>
      <w:bookmarkEnd w:id="276"/>
      <w:r>
        <w:rPr>
          <w:b/>
          <w:bCs/>
        </w:rPr>
        <w:t>Katul GG, 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88B3E9E" w14:textId="77777777" w:rsidR="005D1570" w:rsidRDefault="00075BA3">
      <w:pPr>
        <w:pStyle w:val="Bibliography"/>
      </w:pPr>
      <w:bookmarkStart w:id="278" w:name="ref-keenanGlobalLeafTrait2016"/>
      <w:bookmarkEnd w:id="277"/>
      <w:r>
        <w:rPr>
          <w:b/>
          <w:bCs/>
        </w:rPr>
        <w:t>Keenan TF, 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40EE1A0D" w14:textId="77777777" w:rsidR="005D1570" w:rsidRDefault="00075BA3">
      <w:pPr>
        <w:pStyle w:val="Bibliography"/>
      </w:pPr>
      <w:bookmarkStart w:id="279" w:name="ref-kenzoHeightrelatedChangesLeaf2015"/>
      <w:bookmarkEnd w:id="278"/>
      <w:r>
        <w:rPr>
          <w:b/>
          <w:bCs/>
        </w:rPr>
        <w:t>Kenzo T, Inoue Y, Yoshimura M, Yamashita M, Tanaka-Oda A, 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96A38B9" w14:textId="77777777" w:rsidR="005D1570" w:rsidRDefault="00075BA3">
      <w:pPr>
        <w:pStyle w:val="Bibliography"/>
      </w:pPr>
      <w:bookmarkStart w:id="280" w:name="ref-kesselmeierBiogenicVolatileOrganic"/>
      <w:bookmarkEnd w:id="279"/>
      <w:r>
        <w:rPr>
          <w:b/>
          <w:bCs/>
        </w:rPr>
        <w:t>Kesselmeier J, Staudt M</w:t>
      </w:r>
      <w:r>
        <w:t>. Biogenic Volatile Organic Compounds (VOC): An Overview on Emission, Physiology and Ecology. : 66.</w:t>
      </w:r>
    </w:p>
    <w:p w14:paraId="4B0EB612" w14:textId="77777777" w:rsidR="005D1570" w:rsidRDefault="00075BA3">
      <w:pPr>
        <w:pStyle w:val="Bibliography"/>
      </w:pPr>
      <w:bookmarkStart w:id="281" w:name="X3a6f9ee15b8015b1bca813a9f6cfc03481d0493"/>
      <w:bookmarkEnd w:id="280"/>
      <w:r>
        <w:rPr>
          <w:b/>
          <w:bCs/>
        </w:rPr>
        <w:t>Kikuzawa K, 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E6BB878" w14:textId="77777777" w:rsidR="005D1570" w:rsidRDefault="00075BA3">
      <w:pPr>
        <w:pStyle w:val="Bibliography"/>
      </w:pPr>
      <w:bookmarkStart w:id="282" w:name="ref-kitaoCanopyNitrogenDistribution2018"/>
      <w:bookmarkEnd w:id="281"/>
      <w:r>
        <w:rPr>
          <w:b/>
          <w:bCs/>
        </w:rPr>
        <w:lastRenderedPageBreak/>
        <w:t>Kitao M, Kitaoka S, Harayama H, Tobita H, Agathokleous E, 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55908499" w14:textId="77777777" w:rsidR="005D1570" w:rsidRDefault="00075BA3">
      <w:pPr>
        <w:pStyle w:val="Bibliography"/>
      </w:pPr>
      <w:bookmarkStart w:id="283" w:name="ref-kochDiurnalPatternsLeaf1994"/>
      <w:bookmarkEnd w:id="282"/>
      <w:r>
        <w:rPr>
          <w:b/>
          <w:bCs/>
        </w:rPr>
        <w:t>Koch GW, Amthor JS, Goulden ML</w:t>
      </w:r>
      <w:r>
        <w:t xml:space="preserve">. </w:t>
      </w:r>
      <w:r>
        <w:rPr>
          <w:b/>
          <w:bCs/>
        </w:rPr>
        <w:t>1994</w:t>
      </w:r>
      <w:r>
        <w:t xml:space="preserve">. Diurnal patterns of leaf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243BB37B" w14:textId="77777777" w:rsidR="005D1570" w:rsidRDefault="00075BA3">
      <w:pPr>
        <w:pStyle w:val="Bibliography"/>
      </w:pPr>
      <w:bookmarkStart w:id="284" w:name="ref-kochLimitsTreeHeight2004"/>
      <w:bookmarkEnd w:id="283"/>
      <w:r>
        <w:rPr>
          <w:b/>
          <w:bCs/>
        </w:rPr>
        <w:t>Koch GW, Sillett SC, Jennings GM, Davis SD</w:t>
      </w:r>
      <w:r>
        <w:t xml:space="preserve">. </w:t>
      </w:r>
      <w:r>
        <w:rPr>
          <w:b/>
          <w:bCs/>
        </w:rPr>
        <w:t>2004</w:t>
      </w:r>
      <w:r>
        <w:t xml:space="preserve">. The limits to tree height. </w:t>
      </w:r>
      <w:r>
        <w:rPr>
          <w:i/>
          <w:iCs/>
        </w:rPr>
        <w:t>Nature</w:t>
      </w:r>
      <w:r>
        <w:t xml:space="preserve"> </w:t>
      </w:r>
      <w:r>
        <w:rPr>
          <w:b/>
          <w:bCs/>
        </w:rPr>
        <w:t>428</w:t>
      </w:r>
      <w:r>
        <w:t>: 851–854.</w:t>
      </w:r>
    </w:p>
    <w:p w14:paraId="21613D9E" w14:textId="77777777" w:rsidR="005D1570" w:rsidRDefault="00075BA3">
      <w:pPr>
        <w:pStyle w:val="Bibliography"/>
      </w:pPr>
      <w:bookmarkStart w:id="285" w:name="ref-koike_leaf_2001"/>
      <w:bookmarkEnd w:id="284"/>
      <w:r>
        <w:rPr>
          <w:b/>
          <w:bCs/>
        </w:rPr>
        <w:t>Koike T, Kitao M, Maruyama Y, Mori S, 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A859843" w14:textId="77777777" w:rsidR="005D1570" w:rsidRDefault="00075BA3">
      <w:pPr>
        <w:pStyle w:val="Bibliography"/>
      </w:pPr>
      <w:bookmarkStart w:id="286" w:name="ref-koikeCanopyStructureTropical1993"/>
      <w:bookmarkEnd w:id="285"/>
      <w:r>
        <w:rPr>
          <w:b/>
          <w:bCs/>
        </w:rPr>
        <w:t>Koike F, Syahbuddin</w:t>
      </w:r>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622F0F37" w14:textId="77777777" w:rsidR="005D1570" w:rsidRDefault="00075BA3">
      <w:pPr>
        <w:pStyle w:val="Bibliography"/>
      </w:pPr>
      <w:bookmarkStart w:id="287" w:name="ref-konradLeafTemperatureIts2021a"/>
      <w:bookmarkEnd w:id="286"/>
      <w:r>
        <w:rPr>
          <w:b/>
          <w:bCs/>
        </w:rPr>
        <w:t>Konrad W, Katul G, 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426798C2" w14:textId="77777777" w:rsidR="005D1570" w:rsidRDefault="00075BA3">
      <w:pPr>
        <w:pStyle w:val="Bibliography"/>
      </w:pPr>
      <w:bookmarkStart w:id="288" w:name="X5420aaee1de5abfe4639cf3bbfbf61bc8059d6f"/>
      <w:bookmarkEnd w:id="287"/>
      <w:r>
        <w:rPr>
          <w:b/>
          <w:bCs/>
        </w:rPr>
        <w:t>Kosugi Y, 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1B5C13E9" w14:textId="77777777" w:rsidR="005D1570" w:rsidRDefault="00075BA3">
      <w:pPr>
        <w:pStyle w:val="Bibliography"/>
      </w:pPr>
      <w:bookmarkStart w:id="289" w:name="X0873e4c82f80ee6eb7b914f33222ddfaa349c12"/>
      <w:bookmarkEnd w:id="288"/>
      <w:r>
        <w:rPr>
          <w:b/>
          <w:bCs/>
        </w:rPr>
        <w:t>Königer M, Harris GC, Virgo A, Winter K</w:t>
      </w:r>
      <w:r>
        <w:t xml:space="preserve">. </w:t>
      </w:r>
      <w:r>
        <w:rPr>
          <w:b/>
          <w:bCs/>
        </w:rPr>
        <w:t>1995</w:t>
      </w:r>
      <w:r>
        <w:t xml:space="preserve">. Xanthophyll-Cycle Pigments and Photosynthetic Capacity in Tropical Forest Species: A Comparative Field Study on Canopy, Gap and Understory Plants. </w:t>
      </w:r>
      <w:r>
        <w:rPr>
          <w:i/>
          <w:iCs/>
        </w:rPr>
        <w:t>Oecologia</w:t>
      </w:r>
      <w:r>
        <w:t xml:space="preserve"> </w:t>
      </w:r>
      <w:r>
        <w:rPr>
          <w:b/>
          <w:bCs/>
        </w:rPr>
        <w:t>104</w:t>
      </w:r>
      <w:r>
        <w:t>: 280–290.</w:t>
      </w:r>
    </w:p>
    <w:p w14:paraId="3674856C" w14:textId="77777777" w:rsidR="005D1570" w:rsidRDefault="00075BA3">
      <w:pPr>
        <w:pStyle w:val="Bibliography"/>
      </w:pPr>
      <w:bookmarkStart w:id="290" w:name="ref-krauseLargeUncertaintyCarbon2018"/>
      <w:bookmarkEnd w:id="289"/>
      <w:r>
        <w:rPr>
          <w:b/>
          <w:bCs/>
        </w:rPr>
        <w:t xml:space="preserve">Krause A, Pugh TAM, Bayer AD, Li W, Leung F, Bondeau A, Doelman JC, Humpenöder F, Anthoni P, Bodirsky BL,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F2F476B" w14:textId="77777777" w:rsidR="005D1570" w:rsidRDefault="00075BA3">
      <w:pPr>
        <w:pStyle w:val="Bibliography"/>
      </w:pPr>
      <w:bookmarkStart w:id="291" w:name="X38f8c3a6737d77262cc26d309c12a104ed91a14"/>
      <w:bookmarkEnd w:id="290"/>
      <w:r>
        <w:rPr>
          <w:b/>
          <w:bCs/>
        </w:rPr>
        <w:t>Krause GH, Winter K, Krause B, Jahns P, García M, Aranda J, Virgo A</w:t>
      </w:r>
      <w:r>
        <w:t xml:space="preserve">. </w:t>
      </w:r>
      <w:r>
        <w:rPr>
          <w:b/>
          <w:bCs/>
        </w:rPr>
        <w:t>2010</w:t>
      </w:r>
      <w:r>
        <w:t xml:space="preserve">. High-temperature tolerance of a tropical tree, Ficus insipida: Methodological reassessment and climate change considerations. </w:t>
      </w:r>
      <w:r>
        <w:rPr>
          <w:i/>
          <w:iCs/>
        </w:rPr>
        <w:t>Functional Plant Biol.</w:t>
      </w:r>
      <w:r>
        <w:t xml:space="preserve"> </w:t>
      </w:r>
      <w:r>
        <w:rPr>
          <w:b/>
          <w:bCs/>
        </w:rPr>
        <w:t>37</w:t>
      </w:r>
      <w:r>
        <w:t>: 890.</w:t>
      </w:r>
    </w:p>
    <w:p w14:paraId="43D39CC7" w14:textId="77777777" w:rsidR="005D1570" w:rsidRDefault="00075BA3">
      <w:pPr>
        <w:pStyle w:val="Bibliography"/>
      </w:pPr>
      <w:bookmarkStart w:id="292" w:name="ref-krinnerDynamicGlobalVegetation2005a"/>
      <w:bookmarkEnd w:id="291"/>
      <w:r>
        <w:rPr>
          <w:b/>
          <w:bCs/>
        </w:rPr>
        <w:t>Krinner G, Viovy N, de Noblet-Ducoudré N, Ogée J, Polcher J, Friedlingstein P, Ciais P, Sitch S, Prentice IC</w:t>
      </w:r>
      <w:r>
        <w:t xml:space="preserve">. </w:t>
      </w:r>
      <w:r>
        <w:rPr>
          <w:b/>
          <w:bCs/>
        </w:rPr>
        <w:t>2005a</w:t>
      </w:r>
      <w:r>
        <w:t xml:space="preserve">. A dynamic global vegetation model for studies of the coupled atmosphere-biosphere system. </w:t>
      </w:r>
      <w:r>
        <w:rPr>
          <w:i/>
          <w:iCs/>
        </w:rPr>
        <w:t>Global Biogeochemical Cycles</w:t>
      </w:r>
      <w:r>
        <w:t xml:space="preserve"> </w:t>
      </w:r>
      <w:r>
        <w:rPr>
          <w:b/>
          <w:bCs/>
        </w:rPr>
        <w:t>19</w:t>
      </w:r>
      <w:r>
        <w:t>.</w:t>
      </w:r>
    </w:p>
    <w:p w14:paraId="28324E05" w14:textId="77777777" w:rsidR="005D1570" w:rsidRDefault="00075BA3">
      <w:pPr>
        <w:pStyle w:val="Bibliography"/>
      </w:pPr>
      <w:bookmarkStart w:id="293" w:name="ref-krinnerDynamicGlobalVegetation2005"/>
      <w:bookmarkEnd w:id="292"/>
      <w:r>
        <w:rPr>
          <w:b/>
          <w:bCs/>
        </w:rPr>
        <w:t>Krinner G, Viovy N, Noblet-Ducoudré N de, Ogée J, Polcher J, Friedlingstein P, Ciais P, Sitch S, Prentice IC</w:t>
      </w:r>
      <w:r>
        <w:t xml:space="preserve">. </w:t>
      </w:r>
      <w:r>
        <w:rPr>
          <w:b/>
          <w:bCs/>
        </w:rPr>
        <w:t>2005b</w:t>
      </w:r>
      <w:r>
        <w:t xml:space="preserve">. A dynamic global vegetation model for studies of the coupled atmosphere-biosphere system. </w:t>
      </w:r>
      <w:r>
        <w:rPr>
          <w:i/>
          <w:iCs/>
        </w:rPr>
        <w:t>Global Biogeochemical Cycles</w:t>
      </w:r>
      <w:r>
        <w:t xml:space="preserve"> </w:t>
      </w:r>
      <w:r>
        <w:rPr>
          <w:b/>
          <w:bCs/>
        </w:rPr>
        <w:t>19</w:t>
      </w:r>
      <w:r>
        <w:t>.</w:t>
      </w:r>
    </w:p>
    <w:p w14:paraId="2CE7D37C" w14:textId="77777777" w:rsidR="005D1570" w:rsidRDefault="00075BA3">
      <w:pPr>
        <w:pStyle w:val="Bibliography"/>
      </w:pPr>
      <w:bookmarkStart w:id="294" w:name="X650fc5b456d47359719c4c35cc99270dae66863"/>
      <w:bookmarkEnd w:id="293"/>
      <w:r>
        <w:rPr>
          <w:b/>
          <w:bCs/>
        </w:rPr>
        <w:t xml:space="preserve">Kumarathunge DP, Medlyn BE, Drake JE, Tjoelker MG, Aspinwall MJ, Battaglia M, Cano FJ, Carter KR, Cavaleri MA, Cernusak LA,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54A90254" w14:textId="77777777" w:rsidR="005D1570" w:rsidRDefault="00075BA3">
      <w:pPr>
        <w:pStyle w:val="Bibliography"/>
      </w:pPr>
      <w:bookmarkStart w:id="295" w:name="ref-kunertSummerTemperaturesReachinpress"/>
      <w:bookmarkEnd w:id="294"/>
      <w:r>
        <w:rPr>
          <w:b/>
          <w:bCs/>
        </w:rPr>
        <w:lastRenderedPageBreak/>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72CB38E3" w14:textId="77777777" w:rsidR="005D1570" w:rsidRDefault="00075BA3">
      <w:pPr>
        <w:pStyle w:val="Bibliography"/>
      </w:pPr>
      <w:bookmarkStart w:id="296" w:name="ref-kunertRevisedHydrologicalModel2017"/>
      <w:bookmarkEnd w:id="295"/>
      <w:r>
        <w:rPr>
          <w:b/>
          <w:bCs/>
        </w:rPr>
        <w:t>Kunert N, Aparecido LMT, Wolff S, Higuchi N, Santos J dos, Araujo AC de, Trumbore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79525DA3" w14:textId="77777777" w:rsidR="005D1570" w:rsidRDefault="00075BA3">
      <w:pPr>
        <w:pStyle w:val="Bibliography"/>
      </w:pPr>
      <w:bookmarkStart w:id="297" w:name="ref-kusiPlasticLeafMorphology2020"/>
      <w:bookmarkEnd w:id="296"/>
      <w:r>
        <w:rPr>
          <w:b/>
          <w:bCs/>
        </w:rPr>
        <w:t>Kusi J, 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7DF3C1C" w14:textId="77777777" w:rsidR="005D1570" w:rsidRDefault="00075BA3">
      <w:pPr>
        <w:pStyle w:val="Bibliography"/>
      </w:pPr>
      <w:bookmarkStart w:id="298" w:name="ref-lantzIsopreneNewInsights2019"/>
      <w:bookmarkEnd w:id="297"/>
      <w:r>
        <w:rPr>
          <w:b/>
          <w:bCs/>
        </w:rPr>
        <w:t>Lantz AT, Allman J, Weraduwage SM, 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7A11EEC9" w14:textId="77777777" w:rsidR="005D1570" w:rsidRDefault="00075BA3">
      <w:pPr>
        <w:pStyle w:val="Bibliography"/>
      </w:pPr>
      <w:bookmarkStart w:id="299" w:name="Xe579268ea409591463a3d2e9cb4bbff8cd4045b"/>
      <w:bookmarkEnd w:id="298"/>
      <w:r>
        <w:rPr>
          <w:b/>
          <w:bCs/>
        </w:rPr>
        <w:t>Laothawornkitkul J, Taylor JE, Paul ND, 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D029573" w14:textId="77777777" w:rsidR="005D1570" w:rsidRDefault="00075BA3">
      <w:pPr>
        <w:pStyle w:val="Bibliography"/>
      </w:pPr>
      <w:bookmarkStart w:id="300" w:name="ref-lauranceRainForestFragmentation2006"/>
      <w:bookmarkEnd w:id="299"/>
      <w:r>
        <w:rPr>
          <w:b/>
          <w:bCs/>
        </w:rPr>
        <w:t>Laurance WF, Nascimento HEM, Laurance SG, Andrade AC, Fearnside PM, Ribeiro JEL, 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072C1D25" w14:textId="77777777" w:rsidR="005D1570" w:rsidRDefault="00075BA3">
      <w:pPr>
        <w:pStyle w:val="Bibliography"/>
      </w:pPr>
      <w:bookmarkStart w:id="301" w:name="ref-lawLeafAreaDistribution2001"/>
      <w:bookmarkEnd w:id="300"/>
      <w:r>
        <w:rPr>
          <w:b/>
          <w:bCs/>
        </w:rPr>
        <w:t>Law BE, Cescatti A, 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4266C90B" w14:textId="77777777" w:rsidR="005D1570" w:rsidRDefault="00075BA3">
      <w:pPr>
        <w:pStyle w:val="Bibliography"/>
      </w:pPr>
      <w:bookmarkStart w:id="302" w:name="ref-leeSpringPhenologicalEscape2021"/>
      <w:bookmarkEnd w:id="301"/>
      <w:r>
        <w:rPr>
          <w:b/>
          <w:bCs/>
        </w:rPr>
        <w:t>Lee BR, 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C3B721A" w14:textId="77777777" w:rsidR="005D1570" w:rsidRDefault="00075BA3">
      <w:pPr>
        <w:pStyle w:val="Bibliography"/>
      </w:pPr>
      <w:bookmarkStart w:id="303" w:name="X856c90da798c0957ab768463916b1a1e9334634"/>
      <w:bookmarkEnd w:id="302"/>
      <w:r>
        <w:rPr>
          <w:b/>
          <w:bCs/>
        </w:rPr>
        <w:t>Legner N, Fleck S, 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0F9537C0" w14:textId="77777777" w:rsidR="005D1570" w:rsidRDefault="00075BA3">
      <w:pPr>
        <w:pStyle w:val="Bibliography"/>
      </w:pPr>
      <w:bookmarkStart w:id="304" w:name="ref-leighInfluenceLeafSize2017"/>
      <w:bookmarkEnd w:id="303"/>
      <w:r>
        <w:rPr>
          <w:b/>
          <w:bCs/>
        </w:rPr>
        <w:t>Leigh A, Sevanto S, Close JD, 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6A886E3B" w14:textId="77777777" w:rsidR="005D1570" w:rsidRDefault="00075BA3">
      <w:pPr>
        <w:pStyle w:val="Bibliography"/>
      </w:pPr>
      <w:bookmarkStart w:id="305" w:name="ref-leuzingerTreeSpeciesDiversity2007"/>
      <w:bookmarkEnd w:id="304"/>
      <w:r>
        <w:rPr>
          <w:b/>
          <w:bCs/>
        </w:rPr>
        <w:t>Leuzinger S, 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0EF9B117" w14:textId="77777777" w:rsidR="005D1570" w:rsidRDefault="00075BA3">
      <w:pPr>
        <w:pStyle w:val="Bibliography"/>
      </w:pPr>
      <w:bookmarkStart w:id="306" w:name="X5cbee2578a383789e0575e3c8f1fba175a7b5e1"/>
      <w:bookmarkEnd w:id="305"/>
      <w:r>
        <w:rPr>
          <w:b/>
          <w:bCs/>
        </w:rPr>
        <w:t>Levizou E, Drilias P, Psaras GK, 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C0B892A" w14:textId="77777777" w:rsidR="005D1570" w:rsidRDefault="00075BA3">
      <w:pPr>
        <w:pStyle w:val="Bibliography"/>
      </w:pPr>
      <w:bookmarkStart w:id="307" w:name="ref-liakouraTrichomeDensityIts1997"/>
      <w:bookmarkEnd w:id="306"/>
      <w:r>
        <w:rPr>
          <w:b/>
          <w:bCs/>
        </w:rPr>
        <w:t>Liakoura V, Stefanou M, Manetas Y, Cholevas C, 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199C084" w14:textId="77777777" w:rsidR="005D1570" w:rsidRDefault="00075BA3">
      <w:pPr>
        <w:pStyle w:val="Bibliography"/>
      </w:pPr>
      <w:bookmarkStart w:id="308" w:name="ref-lloydEffectsRisingTemperatures2008"/>
      <w:bookmarkEnd w:id="307"/>
      <w:r>
        <w:rPr>
          <w:b/>
          <w:bCs/>
        </w:rPr>
        <w:t>Lloyd J, Farquhar GD</w:t>
      </w:r>
      <w:r>
        <w:t xml:space="preserve">. </w:t>
      </w:r>
      <w:r>
        <w:rPr>
          <w:b/>
          <w:bCs/>
        </w:rPr>
        <w:t>2008</w:t>
      </w:r>
      <w:r>
        <w:t xml:space="preserve">. Effects of rising temperatures and [CO2] on the physiology of tropical forest trees. </w:t>
      </w:r>
      <w:r>
        <w:rPr>
          <w:i/>
          <w:iCs/>
        </w:rPr>
        <w:t>Philos Trans R Soc Lond B Biol Sci</w:t>
      </w:r>
      <w:r>
        <w:t xml:space="preserve"> </w:t>
      </w:r>
      <w:r>
        <w:rPr>
          <w:b/>
          <w:bCs/>
        </w:rPr>
        <w:t>363</w:t>
      </w:r>
      <w:r>
        <w:t>: 1811–1817.</w:t>
      </w:r>
    </w:p>
    <w:p w14:paraId="027B3A89" w14:textId="77777777" w:rsidR="005D1570" w:rsidRDefault="00075BA3">
      <w:pPr>
        <w:pStyle w:val="Bibliography"/>
      </w:pPr>
      <w:bookmarkStart w:id="309" w:name="ref-lowmanForestCanopies1995"/>
      <w:bookmarkEnd w:id="308"/>
      <w:r>
        <w:rPr>
          <w:b/>
          <w:bCs/>
        </w:rPr>
        <w:lastRenderedPageBreak/>
        <w:t>Lowman M, Rinker HB</w:t>
      </w:r>
      <w:r>
        <w:t xml:space="preserve">. </w:t>
      </w:r>
      <w:r>
        <w:rPr>
          <w:b/>
          <w:bCs/>
        </w:rPr>
        <w:t>1995</w:t>
      </w:r>
      <w:r>
        <w:t>. Forest Canopies. In: Endeavour.</w:t>
      </w:r>
    </w:p>
    <w:p w14:paraId="4C813E2F" w14:textId="77777777" w:rsidR="005D1570" w:rsidRDefault="00075BA3">
      <w:pPr>
        <w:pStyle w:val="Bibliography"/>
      </w:pPr>
      <w:bookmarkStart w:id="310" w:name="ref-luskWhyAreEvergreen2008"/>
      <w:bookmarkEnd w:id="309"/>
      <w:r>
        <w:rPr>
          <w:b/>
          <w:bCs/>
        </w:rPr>
        <w:t>Lusk CH, Reich PB, Montgomery RA, Ackerly DD, 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153B810E" w14:textId="77777777" w:rsidR="005D1570" w:rsidRDefault="00075BA3">
      <w:pPr>
        <w:pStyle w:val="Bibliography"/>
      </w:pPr>
      <w:bookmarkStart w:id="311" w:name="ref-maesPlantFunctionalTrait2020"/>
      <w:bookmarkEnd w:id="310"/>
      <w:r>
        <w:rPr>
          <w:b/>
          <w:bCs/>
        </w:rPr>
        <w:t xml:space="preserve">Maes SL, Perring MP, Depauw L, Bernhardt‐Römermann M, Blondeel H, Brūmelis G, Brunet J, Decocq G, Ouden J den, Govaert S,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26D2B780" w14:textId="77777777" w:rsidR="005D1570" w:rsidRDefault="00075BA3">
      <w:pPr>
        <w:pStyle w:val="Bibliography"/>
      </w:pPr>
      <w:bookmarkStart w:id="312" w:name="ref-majasalmiImpactTreeCanopy2020"/>
      <w:bookmarkEnd w:id="311"/>
      <w:r>
        <w:rPr>
          <w:b/>
          <w:bCs/>
        </w:rPr>
        <w:t>Majasalmi T, 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CD672ED" w14:textId="77777777" w:rsidR="005D1570" w:rsidRDefault="00075BA3">
      <w:pPr>
        <w:pStyle w:val="Bibliography"/>
      </w:pPr>
      <w:bookmarkStart w:id="313" w:name="ref-marencoLeafTraitPlasticity2017"/>
      <w:bookmarkEnd w:id="312"/>
      <w:r>
        <w:rPr>
          <w:b/>
          <w:bCs/>
        </w:rPr>
        <w:t>Marenco RA, Camargo MAB, Antezana-Vera SA, 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4A03EE99" w14:textId="77777777" w:rsidR="005D1570" w:rsidRDefault="00075BA3">
      <w:pPr>
        <w:pStyle w:val="Bibliography"/>
      </w:pPr>
      <w:bookmarkStart w:id="314" w:name="ref-mariasImpactsLeafAge2017"/>
      <w:bookmarkEnd w:id="313"/>
      <w:r>
        <w:rPr>
          <w:b/>
          <w:bCs/>
        </w:rPr>
        <w:t>Marias DE, Meinzer FC, 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13E55135" w14:textId="77777777" w:rsidR="005D1570" w:rsidRDefault="00075BA3">
      <w:pPr>
        <w:pStyle w:val="Bibliography"/>
      </w:pPr>
      <w:bookmarkStart w:id="315" w:name="ref-martin_boundary_1999"/>
      <w:bookmarkEnd w:id="314"/>
      <w:r>
        <w:rPr>
          <w:b/>
          <w:bCs/>
        </w:rPr>
        <w:t>Martin TA, Hinckley TM, Meinzer FC, 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F6907C3" w14:textId="77777777" w:rsidR="005D1570" w:rsidRDefault="00075BA3">
      <w:pPr>
        <w:pStyle w:val="Bibliography"/>
      </w:pPr>
      <w:bookmarkStart w:id="316" w:name="Xf3ea554f25ac6d965f2c36dce0e401d8f80642d"/>
      <w:bookmarkEnd w:id="315"/>
      <w:r>
        <w:rPr>
          <w:b/>
          <w:bCs/>
        </w:rPr>
        <w:t>Mathur S, Jain L, Jajoo A</w:t>
      </w:r>
      <w:r>
        <w:t xml:space="preserve">. </w:t>
      </w:r>
      <w:r>
        <w:rPr>
          <w:b/>
          <w:bCs/>
        </w:rPr>
        <w:t>2018a</w:t>
      </w:r>
      <w:r>
        <w:t xml:space="preserve">. Photosynthetic efficiency in sun and shade plants. </w:t>
      </w:r>
      <w:r>
        <w:rPr>
          <w:i/>
          <w:iCs/>
        </w:rPr>
        <w:t>Photosynthetica</w:t>
      </w:r>
      <w:r>
        <w:t>.</w:t>
      </w:r>
    </w:p>
    <w:p w14:paraId="5B5BB5CE" w14:textId="77777777" w:rsidR="005D1570" w:rsidRDefault="00075BA3">
      <w:pPr>
        <w:pStyle w:val="Bibliography"/>
      </w:pPr>
      <w:bookmarkStart w:id="317" w:name="Xa94ed89b503067e78937e252d918b52390f1187"/>
      <w:bookmarkEnd w:id="316"/>
      <w:r>
        <w:rPr>
          <w:b/>
          <w:bCs/>
        </w:rPr>
        <w:t>Mathur S, Jain L, Jajoo A</w:t>
      </w:r>
      <w:r>
        <w:t xml:space="preserve">. </w:t>
      </w:r>
      <w:r>
        <w:rPr>
          <w:b/>
          <w:bCs/>
        </w:rPr>
        <w:t>2018b</w:t>
      </w:r>
      <w:r>
        <w:t xml:space="preserve">. Photosynthetic efficiency in sun and shade plants. </w:t>
      </w:r>
      <w:r>
        <w:rPr>
          <w:i/>
          <w:iCs/>
        </w:rPr>
        <w:t>Photosynt.</w:t>
      </w:r>
      <w:r>
        <w:t xml:space="preserve"> </w:t>
      </w:r>
      <w:r>
        <w:rPr>
          <w:b/>
          <w:bCs/>
        </w:rPr>
        <w:t>56</w:t>
      </w:r>
      <w:r>
        <w:t>: 354–365.</w:t>
      </w:r>
    </w:p>
    <w:p w14:paraId="685A843D" w14:textId="77777777" w:rsidR="005D1570" w:rsidRDefault="00075BA3">
      <w:pPr>
        <w:pStyle w:val="Bibliography"/>
      </w:pPr>
      <w:bookmarkStart w:id="318" w:name="ref-matsubaraSunshadePatternsLeaf2009"/>
      <w:bookmarkEnd w:id="317"/>
      <w:r>
        <w:rPr>
          <w:b/>
          <w:bCs/>
        </w:rPr>
        <w:t xml:space="preserve">Matsubara S, Krause GH, Aranda J, Virgo A, Beisel KG, Jahns P, Winter K, Matsubara S, Krause GH, Aranda J,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73900148" w14:textId="77777777" w:rsidR="005D1570" w:rsidRDefault="00075BA3">
      <w:pPr>
        <w:pStyle w:val="Bibliography"/>
      </w:pPr>
      <w:bookmarkStart w:id="319" w:name="ref-matusickSuddenForestCanopy2013"/>
      <w:bookmarkEnd w:id="318"/>
      <w:r>
        <w:rPr>
          <w:b/>
          <w:bCs/>
        </w:rPr>
        <w:t>Matusick G, Ruthrof KX, Brouwers NC, Dell B, 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p>
    <w:p w14:paraId="768E2149" w14:textId="77777777" w:rsidR="005D1570" w:rsidRDefault="00075BA3">
      <w:pPr>
        <w:pStyle w:val="Bibliography"/>
      </w:pPr>
      <w:bookmarkStart w:id="320" w:name="ref-mauTemperateTropicalForest2018"/>
      <w:bookmarkEnd w:id="319"/>
      <w:r>
        <w:rPr>
          <w:b/>
          <w:bCs/>
        </w:rPr>
        <w:t>Mau A, Reed S, Wood T, Cavaleri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459FF0B8" w14:textId="77777777" w:rsidR="005D1570" w:rsidRDefault="00075BA3">
      <w:pPr>
        <w:pStyle w:val="Bibliography"/>
      </w:pPr>
      <w:bookmarkStart w:id="321" w:name="ref-mcdowellPervasiveShiftsForest2020"/>
      <w:bookmarkEnd w:id="320"/>
      <w:r>
        <w:rPr>
          <w:b/>
          <w:bCs/>
        </w:rPr>
        <w:t xml:space="preserve">McDowell NG, Allen CD, Anderson-Teixeira K, Aukema BH, Bond-Lamberty B, Chini L, Clark JS, Dietze M, Grossiord C, Hanbury-Brown A,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3E29EC8" w14:textId="77777777" w:rsidR="005D1570" w:rsidRDefault="00075BA3">
      <w:pPr>
        <w:pStyle w:val="Bibliography"/>
      </w:pPr>
      <w:bookmarkStart w:id="322" w:name="ref-mcdowellRelationshipTreeHeight2011"/>
      <w:bookmarkEnd w:id="321"/>
      <w:r>
        <w:rPr>
          <w:b/>
          <w:bCs/>
        </w:rPr>
        <w:t>McDowell NG, Bond BJ, Hill L, Ryan MG, 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7F233A0" w14:textId="77777777" w:rsidR="005D1570" w:rsidRDefault="00075BA3">
      <w:pPr>
        <w:pStyle w:val="Bibliography"/>
      </w:pPr>
      <w:bookmarkStart w:id="323" w:name="ref-mcgregorTreeHeightLeaf2021"/>
      <w:bookmarkEnd w:id="322"/>
      <w:r>
        <w:rPr>
          <w:b/>
          <w:bCs/>
        </w:rPr>
        <w:lastRenderedPageBreak/>
        <w:t xml:space="preserve">McGregor IR, Helcoski R, Kunert N, Tepley AJ, Gonzalez-Akre EB, Herrmann V, Zailaa J, Stovall AEL, Bourg NA, McShea WJ,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1B35A37" w14:textId="77777777" w:rsidR="005D1570" w:rsidRDefault="00075BA3">
      <w:pPr>
        <w:pStyle w:val="Bibliography"/>
      </w:pPr>
      <w:bookmarkStart w:id="324" w:name="ref-meakemRoleTreeSize2018"/>
      <w:bookmarkEnd w:id="323"/>
      <w:r>
        <w:rPr>
          <w:b/>
          <w:bCs/>
        </w:rPr>
        <w:t>Meakem V, Tepley AJ, Gonzalez-Akre EB, Herrmann V, Muller-Landau HC, Wright SJ, Hubbell SP, Condit R, 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4898C8B2" w14:textId="77777777" w:rsidR="005D1570" w:rsidRDefault="00075BA3">
      <w:pPr>
        <w:pStyle w:val="Bibliography"/>
      </w:pPr>
      <w:bookmarkStart w:id="325" w:name="X125210920704706108147a9ff2cef7ae8ef3516"/>
      <w:bookmarkEnd w:id="324"/>
      <w:r>
        <w:rPr>
          <w:b/>
          <w:bCs/>
        </w:rPr>
        <w:t>Mediavilla S, Escudero A</w:t>
      </w:r>
      <w:r>
        <w:t xml:space="preserve">. </w:t>
      </w:r>
      <w:r>
        <w:rPr>
          <w:b/>
          <w:bCs/>
        </w:rPr>
        <w:t>2004</w:t>
      </w:r>
      <w:r>
        <w:t xml:space="preserve">. Stomatal responses to drought of mature trees and seedlings of two co-occurring Mediterranean oaks. </w:t>
      </w:r>
      <w:r>
        <w:rPr>
          <w:i/>
          <w:iCs/>
        </w:rPr>
        <w:t>Forest Ecology and Management</w:t>
      </w:r>
      <w:r>
        <w:t xml:space="preserve"> </w:t>
      </w:r>
      <w:r>
        <w:rPr>
          <w:b/>
          <w:bCs/>
        </w:rPr>
        <w:t>187</w:t>
      </w:r>
      <w:r>
        <w:t>: 281–294.</w:t>
      </w:r>
    </w:p>
    <w:p w14:paraId="285830E7" w14:textId="77777777" w:rsidR="005D1570" w:rsidRDefault="00075BA3">
      <w:pPr>
        <w:pStyle w:val="Bibliography"/>
      </w:pPr>
      <w:bookmarkStart w:id="326" w:name="X1072843e3a648666a9369799c3d2c85f596b09b"/>
      <w:bookmarkEnd w:id="325"/>
      <w:r>
        <w:rPr>
          <w:b/>
          <w:bCs/>
        </w:rPr>
        <w:t>Mediavilla S, Martín I, Babiano J, 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A58D865" w14:textId="77777777" w:rsidR="005D1570" w:rsidRDefault="00075BA3">
      <w:pPr>
        <w:pStyle w:val="Bibliography"/>
      </w:pPr>
      <w:bookmarkStart w:id="327" w:name="ref-meehlMoreIntenseMore2004"/>
      <w:bookmarkEnd w:id="326"/>
      <w:r>
        <w:rPr>
          <w:b/>
          <w:bCs/>
        </w:rPr>
        <w:t>Meehl GA, 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D7289AA" w14:textId="77777777" w:rsidR="005D1570" w:rsidRDefault="00075BA3">
      <w:pPr>
        <w:pStyle w:val="Bibliography"/>
      </w:pPr>
      <w:bookmarkStart w:id="328" w:name="ref-meinzerWaterTransportTrees2001"/>
      <w:bookmarkEnd w:id="327"/>
      <w:r>
        <w:rPr>
          <w:b/>
          <w:bCs/>
        </w:rPr>
        <w:t>Meinzer FC, Clearwater MJ, 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4E17F29C" w14:textId="77777777" w:rsidR="005D1570" w:rsidRDefault="00075BA3">
      <w:pPr>
        <w:pStyle w:val="Bibliography"/>
      </w:pPr>
      <w:bookmarkStart w:id="329" w:name="ref-meirLeafRespirationTwo2001"/>
      <w:bookmarkEnd w:id="328"/>
      <w:r>
        <w:rPr>
          <w:b/>
          <w:bCs/>
        </w:rPr>
        <w:t>Meir P, Grace J, 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07C318D3" w14:textId="77777777" w:rsidR="005D1570" w:rsidRDefault="00075BA3">
      <w:pPr>
        <w:pStyle w:val="Bibliography"/>
      </w:pPr>
      <w:bookmarkStart w:id="330" w:name="ref-meyersModellingPlantCanopy1987"/>
      <w:bookmarkEnd w:id="329"/>
      <w:r>
        <w:rPr>
          <w:b/>
          <w:bCs/>
        </w:rPr>
        <w:t>Meyers TP, 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629C1B6F" w14:textId="77777777" w:rsidR="005D1570" w:rsidRDefault="00075BA3">
      <w:pPr>
        <w:pStyle w:val="Bibliography"/>
      </w:pPr>
      <w:bookmarkStart w:id="331" w:name="X453955c739c3ed932d8f4b4b8d1cb7c62c68fc2"/>
      <w:bookmarkEnd w:id="330"/>
      <w:r>
        <w:rPr>
          <w:b/>
          <w:bCs/>
        </w:rPr>
        <w:t>Michaletz ST, Weiser MD, McDowell NG, Zhou J, Kaspari M, Helliker BR, 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9D567CA" w14:textId="77777777" w:rsidR="005D1570" w:rsidRDefault="00075BA3">
      <w:pPr>
        <w:pStyle w:val="Bibliography"/>
      </w:pPr>
      <w:bookmarkStart w:id="332" w:name="X7390c900f8dd81b75979856fb0f87b37fa155b2"/>
      <w:bookmarkEnd w:id="331"/>
      <w:r>
        <w:rPr>
          <w:b/>
          <w:bCs/>
        </w:rPr>
        <w:t>Michaletz ST, Weiser MD, Zhou J, Kaspari M, Helliker BR, Enquist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2AFB6A87" w14:textId="77777777" w:rsidR="005D1570" w:rsidRDefault="00075BA3">
      <w:pPr>
        <w:pStyle w:val="Bibliography"/>
      </w:pPr>
      <w:bookmarkStart w:id="333" w:name="ref-millenLeafAngleAdaptive1979"/>
      <w:bookmarkEnd w:id="332"/>
      <w:r>
        <w:rPr>
          <w:b/>
          <w:bCs/>
        </w:rPr>
        <w:t>Millen GGM, 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0A329516" w14:textId="77777777" w:rsidR="005D1570" w:rsidRDefault="00075BA3">
      <w:pPr>
        <w:pStyle w:val="Bibliography"/>
      </w:pPr>
      <w:bookmarkStart w:id="334" w:name="ref-millerOnlySunlitLeaves2021"/>
      <w:bookmarkEnd w:id="333"/>
      <w:r>
        <w:rPr>
          <w:b/>
          <w:bCs/>
        </w:rPr>
        <w:t>Miller BD, Carter KR, Reed SC, Wood TE, 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18E30E0" w14:textId="77777777" w:rsidR="005D1570" w:rsidRDefault="00075BA3">
      <w:pPr>
        <w:pStyle w:val="Bibliography"/>
      </w:pPr>
      <w:bookmarkStart w:id="335" w:name="ref-millerReducedImpactLogging2011"/>
      <w:bookmarkEnd w:id="334"/>
      <w:r>
        <w:rPr>
          <w:b/>
          <w:bCs/>
        </w:rPr>
        <w:t>Miller SD, Goulden ML, Hutyra LR, Keller M, Saleska SR, Wofsy SC, Figueira AMS, Rocha HR da, 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56F5F0F1" w14:textId="77777777" w:rsidR="005D1570" w:rsidRDefault="00075BA3">
      <w:pPr>
        <w:pStyle w:val="Bibliography"/>
      </w:pPr>
      <w:bookmarkStart w:id="336" w:name="Xbf8062addee18501143f8c758fd88fde31ebe5b"/>
      <w:bookmarkEnd w:id="335"/>
      <w:r>
        <w:rPr>
          <w:b/>
          <w:bCs/>
        </w:rPr>
        <w:lastRenderedPageBreak/>
        <w:t>Miller AD, Thompson JR, Tepley AJ, 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4293926" w14:textId="77777777" w:rsidR="005D1570" w:rsidRDefault="00075BA3">
      <w:pPr>
        <w:pStyle w:val="Bibliography"/>
      </w:pPr>
      <w:bookmarkStart w:id="337" w:name="ref-missonPartitioningForestCarbon2007"/>
      <w:bookmarkEnd w:id="336"/>
      <w:r>
        <w:rPr>
          <w:b/>
          <w:bCs/>
        </w:rPr>
        <w:t xml:space="preserve">Misson L, Baldocchi DD, Black TA, Blanken PD, Brunet Y, Curiel Yuste J, Dorsey JR, Falk M, Granier A, Irvine MR,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C823A5A" w14:textId="77777777" w:rsidR="005D1570" w:rsidRDefault="00075BA3">
      <w:pPr>
        <w:pStyle w:val="Bibliography"/>
      </w:pPr>
      <w:bookmarkStart w:id="338" w:name="ref-monsonLeafIsopreneEmission2021"/>
      <w:bookmarkEnd w:id="337"/>
      <w:r>
        <w:rPr>
          <w:b/>
          <w:bCs/>
        </w:rPr>
        <w:t>Monson RK, Weraduwage SM, Rosenkranz M, Schnitzler J-P, Sharkey TD</w:t>
      </w:r>
      <w:r>
        <w:t xml:space="preserve">. </w:t>
      </w:r>
      <w:r>
        <w:rPr>
          <w:b/>
          <w:bCs/>
        </w:rPr>
        <w:t>2021</w:t>
      </w:r>
      <w:r>
        <w:t xml:space="preserve">. Leaf isoprene emission as a trait that mediates the growth-defense tradeoff in the face of climate stress. </w:t>
      </w:r>
      <w:r>
        <w:rPr>
          <w:i/>
          <w:iCs/>
        </w:rPr>
        <w:t>Oecologia</w:t>
      </w:r>
      <w:r>
        <w:t>.</w:t>
      </w:r>
    </w:p>
    <w:p w14:paraId="1B05567B" w14:textId="77777777" w:rsidR="005D1570" w:rsidRDefault="00075BA3">
      <w:pPr>
        <w:pStyle w:val="Bibliography"/>
      </w:pPr>
      <w:bookmarkStart w:id="339" w:name="X7367c09b9474d8c3778de25e6afc4060b3f29f8"/>
      <w:bookmarkEnd w:id="338"/>
      <w:r>
        <w:rPr>
          <w:b/>
          <w:bCs/>
        </w:rPr>
        <w:t>Monteith JL, Unsworth MH</w:t>
      </w:r>
      <w:r>
        <w:t xml:space="preserve">. </w:t>
      </w:r>
      <w:r>
        <w:rPr>
          <w:b/>
          <w:bCs/>
        </w:rPr>
        <w:t>2013</w:t>
      </w:r>
      <w:r>
        <w:t xml:space="preserve">. </w:t>
      </w:r>
      <w:r>
        <w:rPr>
          <w:i/>
          <w:iCs/>
        </w:rPr>
        <w:t>Principles of environmental physics: Plants, animals, and the atmosphere</w:t>
      </w:r>
      <w:r>
        <w:t>. Amsterdam ; Boston: Elsevier/Academic Press.</w:t>
      </w:r>
    </w:p>
    <w:p w14:paraId="36D3609C" w14:textId="77777777" w:rsidR="005D1570" w:rsidRDefault="00075BA3">
      <w:pPr>
        <w:pStyle w:val="Bibliography"/>
      </w:pPr>
      <w:bookmarkStart w:id="340" w:name="ref-moorcroftMethodScalingVegetation2001"/>
      <w:bookmarkEnd w:id="339"/>
      <w:r>
        <w:rPr>
          <w:b/>
          <w:bCs/>
        </w:rPr>
        <w:t>Moorcroft PR, Hurtt GC, 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62E15CA" w14:textId="77777777" w:rsidR="005D1570" w:rsidRDefault="00075BA3">
      <w:pPr>
        <w:pStyle w:val="Bibliography"/>
      </w:pPr>
      <w:bookmarkStart w:id="341" w:name="X75d3a8b21cd2abd3d8f727654c319bdbb55e9d1"/>
      <w:bookmarkEnd w:id="340"/>
      <w:r>
        <w:rPr>
          <w:b/>
          <w:bCs/>
        </w:rPr>
        <w:t>Moore G, Orozco G, Aparecido L, 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1106CD6A" w14:textId="77777777" w:rsidR="005D1570" w:rsidRDefault="00075BA3">
      <w:pPr>
        <w:pStyle w:val="Bibliography"/>
      </w:pPr>
      <w:bookmarkStart w:id="342" w:name="ref-mottStomatalResponsesHumidity1991"/>
      <w:bookmarkEnd w:id="341"/>
      <w:r>
        <w:rPr>
          <w:b/>
          <w:bCs/>
        </w:rPr>
        <w:t>Mott KA, 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4D03059E" w14:textId="77777777" w:rsidR="005D1570" w:rsidRDefault="00075BA3">
      <w:pPr>
        <w:pStyle w:val="Bibliography"/>
      </w:pPr>
      <w:bookmarkStart w:id="343" w:name="ref-muir_tealeaves_2019"/>
      <w:bookmarkEnd w:id="342"/>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07FB5B63" w14:textId="77777777" w:rsidR="005D1570" w:rsidRDefault="00075BA3">
      <w:pPr>
        <w:pStyle w:val="Bibliography"/>
      </w:pPr>
      <w:bookmarkStart w:id="344" w:name="X907633d04839e8ce248d54c262ced10f0874dc4"/>
      <w:bookmarkEnd w:id="343"/>
      <w:r>
        <w:rPr>
          <w:b/>
          <w:bCs/>
        </w:rPr>
        <w:t xml:space="preserve">Muller-Landau HC, Condit RS, Chave J, Thomas SC, Bohlman SA, Bunyavejchewin S, Davies S, Foster R, Gunatilleke S, Gunatilleke N,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0EDA866" w14:textId="77777777" w:rsidR="005D1570" w:rsidRDefault="00075BA3">
      <w:pPr>
        <w:pStyle w:val="Bibliography"/>
      </w:pPr>
      <w:bookmarkStart w:id="345" w:name="X0dcb5d30ff1289cdf177dfee2573097c8566c97"/>
      <w:bookmarkEnd w:id="344"/>
      <w:r>
        <w:rPr>
          <w:b/>
          <w:bCs/>
        </w:rPr>
        <w:t>Muller JD, Rotenberg E, Tatarinov F, Oz I, 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48623D2D" w14:textId="77777777" w:rsidR="005D1570" w:rsidRDefault="00075BA3">
      <w:pPr>
        <w:pStyle w:val="Bibliography"/>
      </w:pPr>
      <w:bookmarkStart w:id="346" w:name="ref-musselmanEstimationSolarDirect2013"/>
      <w:bookmarkEnd w:id="345"/>
      <w:r>
        <w:rPr>
          <w:b/>
          <w:bCs/>
        </w:rPr>
        <w:t>Musselman KN, Margulis SA, 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7BD1C54E" w14:textId="77777777" w:rsidR="005D1570" w:rsidRDefault="00075BA3">
      <w:pPr>
        <w:pStyle w:val="Bibliography"/>
      </w:pPr>
      <w:bookmarkStart w:id="347" w:name="ref-nakamuraForestsTheirCanopies2017"/>
      <w:bookmarkEnd w:id="346"/>
      <w:r>
        <w:rPr>
          <w:b/>
          <w:bCs/>
        </w:rPr>
        <w:t xml:space="preserve">Nakamura A, Kitching RL, Cao M, Creedy TJ, Fayle TM, Freiberg M, Hewitt CN, Itioka T, Koh LP, Ma K,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398B38FF" w14:textId="77777777" w:rsidR="005D1570" w:rsidRDefault="00075BA3">
      <w:pPr>
        <w:pStyle w:val="Bibliography"/>
      </w:pPr>
      <w:bookmarkStart w:id="348" w:name="X186c85518ae09b2a4ccd6aa05cc5bb69bd91624"/>
      <w:bookmarkEnd w:id="347"/>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2D166BA0" w14:textId="77777777" w:rsidR="005D1570" w:rsidRDefault="00075BA3">
      <w:pPr>
        <w:pStyle w:val="Bibliography"/>
      </w:pPr>
      <w:bookmarkStart w:id="349" w:name="X2a62a2b24cf5d08d26d2b72f4f2d20064113475"/>
      <w:bookmarkEnd w:id="348"/>
      <w:r>
        <w:rPr>
          <w:b/>
          <w:bCs/>
        </w:rPr>
        <w:lastRenderedPageBreak/>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02B9C8F" w14:textId="77777777" w:rsidR="005D1570" w:rsidRDefault="00075BA3">
      <w:pPr>
        <w:pStyle w:val="Bibliography"/>
      </w:pPr>
      <w:bookmarkStart w:id="350" w:name="ref-niinemetsResponsesForestTrees2010"/>
      <w:bookmarkEnd w:id="349"/>
      <w:r>
        <w:rPr>
          <w:b/>
          <w:bCs/>
        </w:rPr>
        <w:t>Niinemets Ü</w:t>
      </w:r>
      <w:r>
        <w:t xml:space="preserve">. </w:t>
      </w:r>
      <w:r>
        <w:rPr>
          <w:b/>
          <w:bCs/>
        </w:rPr>
        <w:t>2010b</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34220612" w14:textId="77777777" w:rsidR="005D1570" w:rsidRDefault="00075BA3">
      <w:pPr>
        <w:pStyle w:val="Bibliography"/>
      </w:pPr>
      <w:bookmarkStart w:id="351" w:name="ref-niinemetsResponsesForestTrees2010a"/>
      <w:bookmarkEnd w:id="350"/>
      <w:r>
        <w:rPr>
          <w:b/>
          <w:bCs/>
        </w:rPr>
        <w:t>Niinemets Ü</w:t>
      </w:r>
      <w:r>
        <w:t xml:space="preserve">. </w:t>
      </w:r>
      <w:r>
        <w:rPr>
          <w:b/>
          <w:bCs/>
        </w:rPr>
        <w:t>2010a</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184FBE80" w14:textId="77777777" w:rsidR="005D1570" w:rsidRDefault="00075BA3">
      <w:pPr>
        <w:pStyle w:val="Bibliography"/>
      </w:pPr>
      <w:bookmarkStart w:id="352" w:name="ref-niinemetsLeafAgeDependent2016"/>
      <w:bookmarkEnd w:id="351"/>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464C05CC" w14:textId="77777777" w:rsidR="005D1570" w:rsidRDefault="00075BA3">
      <w:pPr>
        <w:pStyle w:val="Bibliography"/>
      </w:pPr>
      <w:bookmarkStart w:id="353" w:name="Xfd0febf23c03b23729080c56b674b637e8fc795"/>
      <w:bookmarkEnd w:id="352"/>
      <w:r>
        <w:rPr>
          <w:b/>
          <w:bCs/>
        </w:rPr>
        <w:t>Niinemets Ü, Bilger W, Kull O, 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6D874005" w14:textId="77777777" w:rsidR="005D1570" w:rsidRDefault="00075BA3">
      <w:pPr>
        <w:pStyle w:val="Bibliography"/>
      </w:pPr>
      <w:bookmarkStart w:id="354" w:name="X30d206372820a5cc0303cc917b97fe6ff34d628"/>
      <w:bookmarkEnd w:id="353"/>
      <w:r>
        <w:rPr>
          <w:b/>
          <w:bCs/>
        </w:rPr>
        <w:t>Niinemets U, Copolovici L, 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78AFE2A5" w14:textId="77777777" w:rsidR="005D1570" w:rsidRDefault="00075BA3">
      <w:pPr>
        <w:pStyle w:val="Bibliography"/>
      </w:pPr>
      <w:bookmarkStart w:id="355" w:name="X423affbf5f39a114486130c3c82faf24f36c63c"/>
      <w:bookmarkEnd w:id="354"/>
      <w:r>
        <w:rPr>
          <w:b/>
          <w:bCs/>
        </w:rPr>
        <w:t>Niinemets Ü, Keenan TF, 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0E96C443" w14:textId="77777777" w:rsidR="005D1570" w:rsidRDefault="00075BA3">
      <w:pPr>
        <w:pStyle w:val="Bibliography"/>
      </w:pPr>
      <w:bookmarkStart w:id="356" w:name="Xed73913f3beac2c1f1511e78b221184ec4e3a8d"/>
      <w:bookmarkEnd w:id="355"/>
      <w:r>
        <w:rPr>
          <w:b/>
          <w:bCs/>
        </w:rPr>
        <w:t>Niinemets Ü, Kull O, 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8F3FC9B" w14:textId="77777777" w:rsidR="005D1570" w:rsidRDefault="00075BA3">
      <w:pPr>
        <w:pStyle w:val="Bibliography"/>
      </w:pPr>
      <w:bookmarkStart w:id="357" w:name="ref-niinemetsShapeLeafPhotosynthetic1999"/>
      <w:bookmarkEnd w:id="356"/>
      <w:r>
        <w:rPr>
          <w:b/>
          <w:bCs/>
        </w:rPr>
        <w:t>Niinemets Ü, Oja V, 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532E9DF9" w14:textId="77777777" w:rsidR="005D1570" w:rsidRDefault="00075BA3">
      <w:pPr>
        <w:pStyle w:val="Bibliography"/>
      </w:pPr>
      <w:bookmarkStart w:id="358" w:name="ref-niinemetsCanopyGradientsLeaf2004"/>
      <w:bookmarkEnd w:id="357"/>
      <w:r>
        <w:rPr>
          <w:b/>
          <w:bCs/>
        </w:rPr>
        <w:t>Niinemets Ü, Sonninen E, 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3E6F473A" w14:textId="77777777" w:rsidR="005D1570" w:rsidRDefault="00075BA3">
      <w:pPr>
        <w:pStyle w:val="Bibliography"/>
      </w:pPr>
      <w:bookmarkStart w:id="359" w:name="ref-niinemetsHowLightTemperature2015"/>
      <w:bookmarkEnd w:id="358"/>
      <w:r>
        <w:rPr>
          <w:b/>
          <w:bCs/>
        </w:rPr>
        <w:t>Niinemets Ü, 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4E0C59E1" w14:textId="77777777" w:rsidR="005D1570" w:rsidRDefault="00075BA3">
      <w:pPr>
        <w:pStyle w:val="Bibliography"/>
      </w:pPr>
      <w:bookmarkStart w:id="360" w:name="X591d0a3681bd96fdd8728034462bc899826d770"/>
      <w:bookmarkEnd w:id="359"/>
      <w:r>
        <w:rPr>
          <w:b/>
          <w:bCs/>
        </w:rPr>
        <w:t>Niinemets Ü, Valladares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AE0F676" w14:textId="77777777" w:rsidR="005D1570" w:rsidRDefault="00075BA3">
      <w:pPr>
        <w:pStyle w:val="Bibliography"/>
      </w:pPr>
      <w:bookmarkStart w:id="361" w:name="Xe321083f01c35f3ddd8a47385fe217465481b47"/>
      <w:bookmarkEnd w:id="360"/>
      <w:r>
        <w:rPr>
          <w:b/>
          <w:bCs/>
        </w:rPr>
        <w:t xml:space="preserve">Novick KA, Ficklin DL, Stoy PC, Williams CA, Bohrer G, Oishi AC, Papuga SA, Blanken PD, Noormets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335BF205" w14:textId="77777777" w:rsidR="005D1570" w:rsidRDefault="00075BA3">
      <w:pPr>
        <w:pStyle w:val="Bibliography"/>
      </w:pPr>
      <w:bookmarkStart w:id="362" w:name="ref-osullivanThermalLimitsLeaf2017"/>
      <w:bookmarkEnd w:id="361"/>
      <w:r>
        <w:rPr>
          <w:b/>
          <w:bCs/>
        </w:rPr>
        <w:lastRenderedPageBreak/>
        <w:t xml:space="preserve">O’Sullivan OS, Heskel MA, Reich PB, Tjoelker MG, Weerasinghe LK, Penillard A, Zhu L, Egerton JJG, Bloomfield KJ, Creek D,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69608BE5" w14:textId="77777777" w:rsidR="005D1570" w:rsidRDefault="00075BA3">
      <w:pPr>
        <w:pStyle w:val="Bibliography"/>
      </w:pPr>
      <w:bookmarkStart w:id="363" w:name="ref-oishiWarmerTemperaturesReduce2018"/>
      <w:bookmarkEnd w:id="362"/>
      <w:r>
        <w:rPr>
          <w:b/>
          <w:bCs/>
        </w:rPr>
        <w:t>Oishi AC, Miniat CF, Novick KA, Brantley ST, Vose JM, 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37E3C77A" w14:textId="77777777" w:rsidR="005D1570" w:rsidRDefault="00075BA3">
      <w:pPr>
        <w:pStyle w:val="Bibliography"/>
      </w:pPr>
      <w:bookmarkStart w:id="364" w:name="ref-oldhamHydrostaticGradientNot2010"/>
      <w:bookmarkEnd w:id="363"/>
      <w:r>
        <w:rPr>
          <w:b/>
          <w:bCs/>
        </w:rPr>
        <w:t>Oldham AR, Sillett SC, Tomescu AMF, 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386873C1" w14:textId="77777777" w:rsidR="005D1570" w:rsidRDefault="00075BA3">
      <w:pPr>
        <w:pStyle w:val="Bibliography"/>
      </w:pPr>
      <w:bookmarkStart w:id="365" w:name="ref-olsonPlantHeightHydraulic2018"/>
      <w:bookmarkEnd w:id="364"/>
      <w:r>
        <w:rPr>
          <w:b/>
          <w:bCs/>
        </w:rPr>
        <w:t xml:space="preserve">Olson ME, Soriano D, Rosell JA, Anfodillo T, Donoghue MJ, Edwards EJ, León-Gómez C, Dawson T, Martínez JJC, Castorena M,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1A2D8430" w14:textId="77777777" w:rsidR="005D1570" w:rsidRDefault="00075BA3">
      <w:pPr>
        <w:pStyle w:val="Bibliography"/>
      </w:pPr>
      <w:bookmarkStart w:id="366" w:name="ref-osadaLeafDynamicsMaintenance2001"/>
      <w:bookmarkEnd w:id="365"/>
      <w:r>
        <w:rPr>
          <w:b/>
          <w:bCs/>
        </w:rPr>
        <w:t>Osada N, Takeda H, Furukawa A, Awang M</w:t>
      </w:r>
      <w:r>
        <w:t xml:space="preserve">. </w:t>
      </w:r>
      <w:r>
        <w:rPr>
          <w:b/>
          <w:bCs/>
        </w:rPr>
        <w:t>2001</w:t>
      </w:r>
      <w:r>
        <w:t xml:space="preserve">. Leaf Dynamics and Maintenance of Tree Crowns in a Malaysian Rain Forest Stand. </w:t>
      </w:r>
      <w:r>
        <w:rPr>
          <w:i/>
          <w:iCs/>
        </w:rPr>
        <w:t>Journal of Ecology</w:t>
      </w:r>
      <w:r>
        <w:t xml:space="preserve"> </w:t>
      </w:r>
      <w:r>
        <w:rPr>
          <w:b/>
          <w:bCs/>
        </w:rPr>
        <w:t>89</w:t>
      </w:r>
      <w:r>
        <w:t>: 774–782.</w:t>
      </w:r>
    </w:p>
    <w:p w14:paraId="5F34ED71" w14:textId="77777777" w:rsidR="005D1570" w:rsidRDefault="00075BA3">
      <w:pPr>
        <w:pStyle w:val="Bibliography"/>
      </w:pPr>
      <w:bookmarkStart w:id="367" w:name="X5349a2a590687dae1d302b9d843e94191f30bb0"/>
      <w:bookmarkEnd w:id="366"/>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0C85F73F" w14:textId="77777777" w:rsidR="005D1570" w:rsidRDefault="00075BA3">
      <w:pPr>
        <w:pStyle w:val="Bibliography"/>
      </w:pPr>
      <w:bookmarkStart w:id="368" w:name="X52f4896d88c935483be9f5e77d74ba89b4f43b9"/>
      <w:bookmarkEnd w:id="367"/>
      <w:r>
        <w:rPr>
          <w:b/>
          <w:bCs/>
        </w:rPr>
        <w:t>Panditharathna PAKAK, Singhakumara BMP, Griscom HP, 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0A6AF4A5" w14:textId="77777777" w:rsidR="005D1570" w:rsidRDefault="00075BA3">
      <w:pPr>
        <w:pStyle w:val="Bibliography"/>
      </w:pPr>
      <w:bookmarkStart w:id="369" w:name="X4d2953009f091dbd10cf581df3453e1bbdedf64"/>
      <w:bookmarkEnd w:id="368"/>
      <w:r>
        <w:rPr>
          <w:b/>
          <w:bCs/>
        </w:rPr>
        <w:t>Parker GG, Fitzjarrald DR, Gonçalves Sampaio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44381FBB" w14:textId="77777777" w:rsidR="005D1570" w:rsidRDefault="00075BA3">
      <w:pPr>
        <w:pStyle w:val="Bibliography"/>
      </w:pPr>
      <w:bookmarkStart w:id="370" w:name="ref-parkerVerticalProfileCanopy1989"/>
      <w:bookmarkEnd w:id="369"/>
      <w:r>
        <w:rPr>
          <w:b/>
          <w:bCs/>
        </w:rPr>
        <w:t>Parker GG, O’Neill JP, 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38260ED8" w14:textId="77777777" w:rsidR="005D1570" w:rsidRDefault="00075BA3">
      <w:pPr>
        <w:pStyle w:val="Bibliography"/>
      </w:pPr>
      <w:bookmarkStart w:id="371" w:name="ref-parkerStructuralPhenologyLeaf2004"/>
      <w:bookmarkEnd w:id="370"/>
      <w:r>
        <w:rPr>
          <w:b/>
          <w:bCs/>
        </w:rPr>
        <w:t>Parker GG, Tibbs DJ</w:t>
      </w:r>
      <w:r>
        <w:t xml:space="preserve">. </w:t>
      </w:r>
      <w:r>
        <w:rPr>
          <w:b/>
          <w:bCs/>
        </w:rPr>
        <w:t>2004</w:t>
      </w:r>
      <w:r>
        <w:t>. Structural Phenology of the Leaf Community in the Canopy of a Liriodendron tulipifera L. Forest in Maryland, USA. : 11.</w:t>
      </w:r>
    </w:p>
    <w:p w14:paraId="27143A01" w14:textId="77777777" w:rsidR="005D1570" w:rsidRDefault="00075BA3">
      <w:pPr>
        <w:pStyle w:val="Bibliography"/>
      </w:pPr>
      <w:bookmarkStart w:id="372" w:name="ref-pauTropicalForestTemperature2018"/>
      <w:bookmarkEnd w:id="371"/>
      <w:r>
        <w:rPr>
          <w:b/>
          <w:bCs/>
        </w:rPr>
        <w:t>Pau S, Detto M, Kim Y, 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4E02016B" w14:textId="77777777" w:rsidR="005D1570" w:rsidRDefault="00075BA3">
      <w:pPr>
        <w:pStyle w:val="Bibliography"/>
      </w:pPr>
      <w:bookmarkStart w:id="373" w:name="ref-penmanWeatherWheatEssay1960"/>
      <w:bookmarkEnd w:id="372"/>
      <w:r>
        <w:rPr>
          <w:b/>
          <w:bCs/>
        </w:rPr>
        <w:t>Penman HL, 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3DFD4388" w14:textId="77777777" w:rsidR="005D1570" w:rsidRDefault="00075BA3">
      <w:pPr>
        <w:pStyle w:val="Bibliography"/>
      </w:pPr>
      <w:bookmarkStart w:id="374" w:name="ref-perezIncreasingHumidityThreatens2018"/>
      <w:bookmarkEnd w:id="373"/>
      <w:r>
        <w:rPr>
          <w:b/>
          <w:bCs/>
        </w:rPr>
        <w:t>Perez TM, 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8149432" w14:textId="77777777" w:rsidR="005D1570" w:rsidRDefault="00075BA3">
      <w:pPr>
        <w:pStyle w:val="Bibliography"/>
      </w:pPr>
      <w:bookmarkStart w:id="375" w:name="X3f5cd2491510a094669682339d5db6ec2aea137"/>
      <w:bookmarkEnd w:id="374"/>
      <w:r>
        <w:rPr>
          <w:b/>
          <w:bCs/>
        </w:rPr>
        <w:t>Perez TM, 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08860933" w14:textId="77777777" w:rsidR="005D1570" w:rsidRDefault="00075BA3">
      <w:pPr>
        <w:pStyle w:val="Bibliography"/>
      </w:pPr>
      <w:bookmarkStart w:id="376" w:name="ref-poorterLeafOpticalProperties2000"/>
      <w:bookmarkEnd w:id="375"/>
      <w:r>
        <w:rPr>
          <w:b/>
          <w:bCs/>
        </w:rPr>
        <w:t>Poorter L, Kwant R, Hernández R, Medina E, 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191BA480" w14:textId="77777777" w:rsidR="005D1570" w:rsidRDefault="00075BA3">
      <w:pPr>
        <w:pStyle w:val="Bibliography"/>
      </w:pPr>
      <w:bookmarkStart w:id="377" w:name="ref-poorterLeafOpticalProperties1995"/>
      <w:bookmarkEnd w:id="376"/>
      <w:r>
        <w:rPr>
          <w:b/>
          <w:bCs/>
        </w:rPr>
        <w:lastRenderedPageBreak/>
        <w:t>Poorter L, Oberbauer SF, 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5482741A" w14:textId="77777777" w:rsidR="005D1570" w:rsidRDefault="00075BA3">
      <w:pPr>
        <w:pStyle w:val="Bibliography"/>
      </w:pPr>
      <w:bookmarkStart w:id="378" w:name="Xb7d1d2f0249dcd96734b70aebe06a689422e78a"/>
      <w:bookmarkEnd w:id="377"/>
      <w:r>
        <w:rPr>
          <w:b/>
          <w:bCs/>
        </w:rPr>
        <w:t xml:space="preserve">Pörtner H-O, Scholes RJ, Agard J, Archer E, Arneth A, Bai X, Barnes D, Burrows M, Chan L, Cheung WL(William), </w:t>
      </w:r>
      <w:r>
        <w:rPr>
          <w:b/>
          <w:bCs/>
          <w:i/>
          <w:iCs/>
        </w:rPr>
        <w:t>et al.</w:t>
      </w:r>
      <w:r>
        <w:t xml:space="preserve"> </w:t>
      </w:r>
      <w:r>
        <w:rPr>
          <w:b/>
          <w:bCs/>
        </w:rPr>
        <w:t>2021</w:t>
      </w:r>
      <w:r>
        <w:t>. Scientific outcome of the IPBES-IPCC co-sponsored workshop on biodiversity and climate change.</w:t>
      </w:r>
    </w:p>
    <w:p w14:paraId="2BACECBA" w14:textId="77777777" w:rsidR="005D1570" w:rsidRDefault="00075BA3">
      <w:pPr>
        <w:pStyle w:val="Bibliography"/>
      </w:pPr>
      <w:bookmarkStart w:id="379" w:name="ref-ramboCanopyMicroclimateResponse2009"/>
      <w:bookmarkEnd w:id="378"/>
      <w:r>
        <w:rPr>
          <w:b/>
          <w:bCs/>
        </w:rPr>
        <w:t>Rambo TR, 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40268E6" w14:textId="77777777" w:rsidR="005D1570" w:rsidRDefault="00075BA3">
      <w:pPr>
        <w:pStyle w:val="Bibliography"/>
      </w:pPr>
      <w:bookmarkStart w:id="380" w:name="ref-raupachLagrangianAnalysisScalar1987"/>
      <w:bookmarkEnd w:id="379"/>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0B7F046B" w14:textId="77777777" w:rsidR="005D1570" w:rsidRDefault="00075BA3">
      <w:pPr>
        <w:pStyle w:val="Bibliography"/>
      </w:pPr>
      <w:bookmarkStart w:id="381" w:name="ref-RaupachM.R1989Ttip"/>
      <w:bookmarkEnd w:id="380"/>
      <w:r>
        <w:rPr>
          <w:b/>
          <w:bCs/>
        </w:rPr>
        <w:t>Raupach</w:t>
      </w:r>
      <w:r>
        <w:t xml:space="preserve">. </w:t>
      </w:r>
      <w:r>
        <w:rPr>
          <w:b/>
          <w:bCs/>
        </w:rPr>
        <w:t>1989</w:t>
      </w:r>
      <w:r>
        <w:t>. Turbulent transfer in plant canopies. In: Plant canopies. Cambridge University Press, 41–62.</w:t>
      </w:r>
    </w:p>
    <w:p w14:paraId="22D92D94" w14:textId="77777777" w:rsidR="005D1570" w:rsidRDefault="00075BA3">
      <w:pPr>
        <w:pStyle w:val="Bibliography"/>
      </w:pPr>
      <w:bookmarkStart w:id="382" w:name="ref-raupachAveragingProceduresFlow1982"/>
      <w:bookmarkEnd w:id="381"/>
      <w:r>
        <w:rPr>
          <w:b/>
          <w:bCs/>
        </w:rPr>
        <w:t>Raupach MR, 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0B63CCB" w14:textId="77777777" w:rsidR="005D1570" w:rsidRDefault="00075BA3">
      <w:pPr>
        <w:pStyle w:val="Bibliography"/>
      </w:pPr>
      <w:bookmarkStart w:id="383" w:name="ref-rey-sanchez_spatial_2016"/>
      <w:bookmarkEnd w:id="382"/>
      <w:r>
        <w:rPr>
          <w:b/>
          <w:bCs/>
        </w:rPr>
        <w:t>Rey-Sánchez A, Slot M, Posada J, Kitajima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6A46E9CC" w14:textId="77777777" w:rsidR="005D1570" w:rsidRDefault="00075BA3">
      <w:pPr>
        <w:pStyle w:val="Bibliography"/>
      </w:pPr>
      <w:bookmarkStart w:id="384" w:name="Xd468fc739231476dedc93b0540f7d4c2d655c97"/>
      <w:bookmarkEnd w:id="383"/>
      <w:r>
        <w:rPr>
          <w:b/>
          <w:bCs/>
        </w:rPr>
        <w:t>Riedlmeier M, Ghirardo A, Wenig M, Knappe C, Koch K, Georgii E, Dey S, Parker JE, Schnitzler J-P, 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3D841DD6" w14:textId="77777777" w:rsidR="005D1570" w:rsidRDefault="00075BA3">
      <w:pPr>
        <w:pStyle w:val="Bibliography"/>
      </w:pPr>
      <w:bookmarkStart w:id="385" w:name="ref-rijkersEffectTreeHeight2000a"/>
      <w:bookmarkEnd w:id="384"/>
      <w:r>
        <w:rPr>
          <w:b/>
          <w:bCs/>
        </w:rPr>
        <w:t>Rijkers T, Pons TL, 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1079812C" w14:textId="77777777" w:rsidR="005D1570" w:rsidRDefault="00075BA3">
      <w:pPr>
        <w:pStyle w:val="Bibliography"/>
      </w:pPr>
      <w:bookmarkStart w:id="386" w:name="Xe0e43ce7993b886f38c347a0da76215159e5758"/>
      <w:bookmarkEnd w:id="385"/>
      <w:r>
        <w:rPr>
          <w:b/>
          <w:bCs/>
        </w:rPr>
        <w:t>Roberts J, Cabral OMR, 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205D3414" w14:textId="77777777" w:rsidR="005D1570" w:rsidRDefault="00075BA3">
      <w:pPr>
        <w:pStyle w:val="Bibliography"/>
      </w:pPr>
      <w:bookmarkStart w:id="387" w:name="X67948fac327461ee36c70bc89dd3e3472fe2ef7"/>
      <w:bookmarkEnd w:id="386"/>
      <w:r>
        <w:rPr>
          <w:b/>
          <w:bCs/>
        </w:rPr>
        <w:t>Roberts J, Cabral OMR, Aguiar LFD</w:t>
      </w:r>
      <w:r>
        <w:t xml:space="preserve">. </w:t>
      </w:r>
      <w:r>
        <w:rPr>
          <w:b/>
          <w:bCs/>
        </w:rPr>
        <w:t>1990a</w:t>
      </w:r>
      <w:r>
        <w:t xml:space="preserve">. Stomatal and Boundary-Layer Conductances in an Amazonian terra Firme Rain Forest. </w:t>
      </w:r>
      <w:r>
        <w:rPr>
          <w:i/>
          <w:iCs/>
        </w:rPr>
        <w:t>The Journal of Applied Ecology</w:t>
      </w:r>
      <w:r>
        <w:t xml:space="preserve"> </w:t>
      </w:r>
      <w:r>
        <w:rPr>
          <w:b/>
          <w:bCs/>
        </w:rPr>
        <w:t>27</w:t>
      </w:r>
      <w:r>
        <w:t>: 336.</w:t>
      </w:r>
    </w:p>
    <w:p w14:paraId="32A3947F" w14:textId="77777777" w:rsidR="005D1570" w:rsidRDefault="00075BA3">
      <w:pPr>
        <w:pStyle w:val="Bibliography"/>
      </w:pPr>
      <w:bookmarkStart w:id="388" w:name="ref-rohdeBerkeleyEarthLand2020"/>
      <w:bookmarkEnd w:id="387"/>
      <w:r>
        <w:rPr>
          <w:b/>
          <w:bCs/>
        </w:rPr>
        <w:t>Rohde RA, 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48848C93" w14:textId="77777777" w:rsidR="005D1570" w:rsidRDefault="00075BA3">
      <w:pPr>
        <w:pStyle w:val="Bibliography"/>
      </w:pPr>
      <w:bookmarkStart w:id="389" w:name="X7407d7b0eb22fe71d68b522f479ab18e69f7d08"/>
      <w:bookmarkEnd w:id="388"/>
      <w:r>
        <w:rPr>
          <w:b/>
          <w:bCs/>
        </w:rPr>
        <w:t>Rollinson CR, Alexander MR, Dye AW, Moore DJP, Pederson N, 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011C556" w14:textId="77777777" w:rsidR="005D1570" w:rsidRDefault="00075BA3">
      <w:pPr>
        <w:pStyle w:val="Bibliography"/>
      </w:pPr>
      <w:bookmarkStart w:id="390" w:name="ref-rozendaalPlasticityLeafTraits2006"/>
      <w:bookmarkEnd w:id="389"/>
      <w:r>
        <w:rPr>
          <w:b/>
          <w:bCs/>
        </w:rPr>
        <w:t>Rozendaal DMA, Hurtado VH, 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4CC373A" w14:textId="77777777" w:rsidR="005D1570" w:rsidRDefault="00075BA3">
      <w:pPr>
        <w:pStyle w:val="Bibliography"/>
      </w:pPr>
      <w:bookmarkStart w:id="391" w:name="ref-ruehrWaterAvailabilityDominant2016"/>
      <w:bookmarkEnd w:id="390"/>
      <w:r>
        <w:rPr>
          <w:b/>
          <w:bCs/>
        </w:rPr>
        <w:t>Ruehr NK, Gast A, Weber C, Daub B, 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096F94C0" w14:textId="77777777" w:rsidR="005D1570" w:rsidRDefault="00075BA3">
      <w:pPr>
        <w:pStyle w:val="Bibliography"/>
      </w:pPr>
      <w:bookmarkStart w:id="392" w:name="ref-russellResidenceTimesDecay2014"/>
      <w:bookmarkEnd w:id="391"/>
      <w:r>
        <w:rPr>
          <w:b/>
          <w:bCs/>
        </w:rPr>
        <w:lastRenderedPageBreak/>
        <w:t>Russell MB, Woodall CW, Fraver S, D’Amato AW, Domke GM, 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18AA33B6" w14:textId="77777777" w:rsidR="005D1570" w:rsidRDefault="00075BA3">
      <w:pPr>
        <w:pStyle w:val="Bibliography"/>
      </w:pPr>
      <w:bookmarkStart w:id="393" w:name="ref-sackHydrologyLeavesCoordination2003"/>
      <w:bookmarkEnd w:id="392"/>
      <w:r>
        <w:rPr>
          <w:b/>
          <w:bCs/>
        </w:rPr>
        <w:t>Sack L, Cowan PD, Jaikumar N, 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48E9C2A" w14:textId="77777777" w:rsidR="005D1570" w:rsidRDefault="00075BA3">
      <w:pPr>
        <w:pStyle w:val="Bibliography"/>
      </w:pPr>
      <w:bookmarkStart w:id="394" w:name="ref-sackHowStrongIntracanopy2006"/>
      <w:bookmarkEnd w:id="393"/>
      <w:r>
        <w:rPr>
          <w:b/>
          <w:bCs/>
        </w:rPr>
        <w:t>Sack L, Melcher PJ, Liu WH, Middleton E, 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E09E94C" w14:textId="77777777" w:rsidR="005D1570" w:rsidRDefault="00075BA3">
      <w:pPr>
        <w:pStyle w:val="Bibliography"/>
      </w:pPr>
      <w:bookmarkStart w:id="395" w:name="ref-sackLeafVenationStructure2013"/>
      <w:bookmarkEnd w:id="394"/>
      <w:r>
        <w:rPr>
          <w:b/>
          <w:bCs/>
        </w:rPr>
        <w:t>Sack L, 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5D47F3FB" w14:textId="77777777" w:rsidR="005D1570" w:rsidRDefault="00075BA3">
      <w:pPr>
        <w:pStyle w:val="Bibliography"/>
      </w:pPr>
      <w:bookmarkStart w:id="396" w:name="ref-sageTemperatureResponseC32007"/>
      <w:bookmarkEnd w:id="395"/>
      <w:r>
        <w:rPr>
          <w:b/>
          <w:bCs/>
        </w:rPr>
        <w:t>Sage RF, 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2C67C943" w14:textId="77777777" w:rsidR="005D1570" w:rsidRDefault="00075BA3">
      <w:pPr>
        <w:pStyle w:val="Bibliography"/>
      </w:pPr>
      <w:bookmarkStart w:id="397" w:name="ref-sanchesDifferentialLeafTraits2010"/>
      <w:bookmarkEnd w:id="396"/>
      <w:r>
        <w:rPr>
          <w:b/>
          <w:bCs/>
        </w:rPr>
        <w:t>Sanches MC, Ribeiro SP, Dalvi VC, Barbosa da Silva Junior M, Caldas de Sousa H, 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4A0EA74" w14:textId="77777777" w:rsidR="005D1570" w:rsidRDefault="00075BA3">
      <w:pPr>
        <w:pStyle w:val="Bibliography"/>
      </w:pPr>
      <w:bookmarkStart w:id="398" w:name="ref-scafaroResponsesLeafRespiration2021"/>
      <w:bookmarkEnd w:id="397"/>
      <w:r>
        <w:rPr>
          <w:b/>
          <w:bCs/>
        </w:rPr>
        <w:t>Scafaro AP, Fan Y, Posch BC, Garcia A, Coast O, 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4C4F392F" w14:textId="77777777" w:rsidR="005D1570" w:rsidRDefault="00075BA3">
      <w:pPr>
        <w:pStyle w:val="Bibliography"/>
      </w:pPr>
      <w:bookmarkStart w:id="399" w:name="X5a654ec7ca6292120c346c0b1ed78cabd8807e6"/>
      <w:bookmarkEnd w:id="398"/>
      <w:r>
        <w:rPr>
          <w:b/>
          <w:bCs/>
        </w:rPr>
        <w:t>Scartazza A, Di Baccio D, Bertolotto P, Gavrichkova O, Matteucci G</w:t>
      </w:r>
      <w:r>
        <w:t xml:space="preserve">. </w:t>
      </w:r>
      <w:r>
        <w:rPr>
          <w:b/>
          <w:bCs/>
        </w:rPr>
        <w:t>2016</w:t>
      </w:r>
      <w:r>
        <w:t xml:space="preserve">. Investigating the European beech (Fagus sylvatica L.)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1651A023" w14:textId="77777777" w:rsidR="005D1570" w:rsidRDefault="00075BA3">
      <w:pPr>
        <w:pStyle w:val="Bibliography"/>
      </w:pPr>
      <w:bookmarkStart w:id="400" w:name="Xd512cc2c2f5c07eb41a83b5e4dc09ab9e8f77cc"/>
      <w:bookmarkEnd w:id="399"/>
      <w:r>
        <w:rPr>
          <w:b/>
          <w:bCs/>
        </w:rPr>
        <w:t>Scharnweber T, Heinze L, Cruz-García R, van der Maaten-Theunissen M, 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54790CF2" w14:textId="77777777" w:rsidR="005D1570" w:rsidRDefault="00075BA3">
      <w:pPr>
        <w:pStyle w:val="Bibliography"/>
      </w:pPr>
      <w:bookmarkStart w:id="401" w:name="X9494af249d01883b511ad418d063264284c10d5"/>
      <w:bookmarkEnd w:id="400"/>
      <w:r>
        <w:rPr>
          <w:b/>
          <w:bCs/>
        </w:rPr>
        <w:t>Scheffers B, Edwards D, Diesmos A, Williams S, 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2F27C87" w14:textId="77777777" w:rsidR="005D1570" w:rsidRDefault="00075BA3">
      <w:pPr>
        <w:pStyle w:val="Bibliography"/>
      </w:pPr>
      <w:bookmarkStart w:id="402" w:name="X0908116febd5ea5c35b2add35c2f6a30147dcfd"/>
      <w:bookmarkEnd w:id="401"/>
      <w:r>
        <w:rPr>
          <w:b/>
          <w:bCs/>
        </w:rPr>
        <w:t>Schreuder MDJ, Brewer CA, 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A00DFF" w14:textId="77777777" w:rsidR="005D1570" w:rsidRDefault="00075BA3">
      <w:pPr>
        <w:pStyle w:val="Bibliography"/>
      </w:pPr>
      <w:bookmarkStart w:id="403" w:name="ref-schymanskiStomatalControlLeaf2013"/>
      <w:bookmarkEnd w:id="402"/>
      <w:r>
        <w:rPr>
          <w:b/>
          <w:bCs/>
        </w:rPr>
        <w:t>Schymanski SJ, Or D, Zwieniecki M</w:t>
      </w:r>
      <w:r>
        <w:t xml:space="preserve">. </w:t>
      </w:r>
      <w:r>
        <w:rPr>
          <w:b/>
          <w:bCs/>
        </w:rPr>
        <w:t>2013</w:t>
      </w:r>
      <w:r>
        <w:t xml:space="preserve">. Stomatal Control and Leaf Thermal and Hydraulic Capacitances under Rapid Environmental Fluctuations. </w:t>
      </w:r>
      <w:r>
        <w:rPr>
          <w:i/>
          <w:iCs/>
        </w:rPr>
        <w:t>PLOS ONE</w:t>
      </w:r>
      <w:r>
        <w:t xml:space="preserve"> </w:t>
      </w:r>
      <w:r>
        <w:rPr>
          <w:b/>
          <w:bCs/>
        </w:rPr>
        <w:t>8</w:t>
      </w:r>
      <w:r>
        <w:t>: e54231.</w:t>
      </w:r>
    </w:p>
    <w:p w14:paraId="7645F05C" w14:textId="77777777" w:rsidR="005D1570" w:rsidRDefault="00075BA3">
      <w:pPr>
        <w:pStyle w:val="Bibliography"/>
      </w:pPr>
      <w:bookmarkStart w:id="404" w:name="Xdceb1199821527f6bf9d2dda4873cb62a942057"/>
      <w:bookmarkEnd w:id="403"/>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7422FC05" w14:textId="77777777" w:rsidR="005D1570" w:rsidRDefault="00075BA3">
      <w:pPr>
        <w:pStyle w:val="Bibliography"/>
      </w:pPr>
      <w:bookmarkStart w:id="405" w:name="ref-sharkeyEffectsModerateHeat2005"/>
      <w:bookmarkEnd w:id="404"/>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D2B3CBB" w14:textId="77777777" w:rsidR="005D1570" w:rsidRDefault="00075BA3">
      <w:pPr>
        <w:pStyle w:val="Bibliography"/>
      </w:pPr>
      <w:bookmarkStart w:id="406" w:name="ref-sharkeyFutureIsopreneEmission2014"/>
      <w:bookmarkEnd w:id="405"/>
      <w:r>
        <w:rPr>
          <w:b/>
          <w:bCs/>
        </w:rPr>
        <w:lastRenderedPageBreak/>
        <w:t>Sharkey TD, 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7EC5C7F1" w14:textId="77777777" w:rsidR="005D1570" w:rsidRDefault="00075BA3">
      <w:pPr>
        <w:pStyle w:val="Bibliography"/>
      </w:pPr>
      <w:bookmarkStart w:id="407" w:name="ref-sharkeyIsopreneEmissionPlants2008"/>
      <w:bookmarkEnd w:id="406"/>
      <w:r>
        <w:rPr>
          <w:b/>
          <w:bCs/>
        </w:rPr>
        <w:t>Sharkey TD, Wiberley AE, 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4946C0E" w14:textId="77777777" w:rsidR="005D1570" w:rsidRDefault="00075BA3">
      <w:pPr>
        <w:pStyle w:val="Bibliography"/>
      </w:pPr>
      <w:bookmarkStart w:id="408" w:name="ref-shawSecondaryWindSpeed1977"/>
      <w:bookmarkEnd w:id="407"/>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514–521.</w:t>
      </w:r>
    </w:p>
    <w:p w14:paraId="4D02002B" w14:textId="77777777" w:rsidR="005D1570" w:rsidRDefault="00075BA3">
      <w:pPr>
        <w:pStyle w:val="Bibliography"/>
      </w:pPr>
      <w:bookmarkStart w:id="409" w:name="ref-shugartGapModelsTheir2018"/>
      <w:bookmarkEnd w:id="408"/>
      <w:r>
        <w:rPr>
          <w:b/>
          <w:bCs/>
        </w:rPr>
        <w:t>Shugart HH, Wang B, Fischer R, Ma J, Fang J, Yan X, Huth A, 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60CD5C78" w14:textId="77777777" w:rsidR="005D1570" w:rsidRDefault="00075BA3">
      <w:pPr>
        <w:pStyle w:val="Bibliography"/>
      </w:pPr>
      <w:bookmarkStart w:id="410" w:name="ref-sillettIncreasingWoodProduction2010"/>
      <w:bookmarkEnd w:id="409"/>
      <w:r>
        <w:rPr>
          <w:b/>
          <w:bCs/>
        </w:rPr>
        <w:t>Sillett SC, Van Pelt R, Koch GW, Ambrose AR, Carroll AL, Antoine ME, 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161422F" w14:textId="77777777" w:rsidR="005D1570" w:rsidRDefault="00075BA3">
      <w:pPr>
        <w:pStyle w:val="Bibliography"/>
      </w:pPr>
      <w:bookmarkStart w:id="411" w:name="ref-sitchEvaluationEcosystemDynamics2003"/>
      <w:bookmarkEnd w:id="410"/>
      <w:r>
        <w:rPr>
          <w:b/>
          <w:bCs/>
        </w:rPr>
        <w:t xml:space="preserve">Sitch S, Smith B, Prentice IC, Arneth A, Bondeau A, Cramer W, Kaplan JO, Levis S, Lucht W, Sykes MT,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34CFB4" w14:textId="77777777" w:rsidR="005D1570" w:rsidRDefault="00075BA3">
      <w:pPr>
        <w:pStyle w:val="Bibliography"/>
      </w:pPr>
      <w:bookmarkStart w:id="412" w:name="ref-slotLeafHeatTolerance2021"/>
      <w:bookmarkEnd w:id="411"/>
      <w:r>
        <w:rPr>
          <w:b/>
          <w:bCs/>
        </w:rPr>
        <w:t>Slot M, Cala D, Aranda J, Virgo A, Michaletz ST, 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441102EF" w14:textId="77777777" w:rsidR="005D1570" w:rsidRDefault="00075BA3">
      <w:pPr>
        <w:pStyle w:val="Bibliography"/>
      </w:pPr>
      <w:bookmarkStart w:id="413" w:name="ref-slotGeneralPatternsAcclimation2015"/>
      <w:bookmarkEnd w:id="412"/>
      <w:r>
        <w:rPr>
          <w:b/>
          <w:bCs/>
        </w:rPr>
        <w:t>Slot M, 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5BAA5CCB" w14:textId="77777777" w:rsidR="005D1570" w:rsidRDefault="00075BA3">
      <w:pPr>
        <w:pStyle w:val="Bibliography"/>
      </w:pPr>
      <w:bookmarkStart w:id="414" w:name="ref-slotPhotosyntheticHeatTolerance2019"/>
      <w:bookmarkEnd w:id="413"/>
      <w:r>
        <w:rPr>
          <w:b/>
          <w:bCs/>
        </w:rPr>
        <w:t>Slot M, Krause GH, Krause B, Hernández GG, 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31B6CD03" w14:textId="77777777" w:rsidR="005D1570" w:rsidRDefault="00075BA3">
      <w:pPr>
        <w:pStyle w:val="Bibliography"/>
      </w:pPr>
      <w:bookmarkStart w:id="415" w:name="X75cbe6a31812568682a7af67d1d0ce4cc38fc6f"/>
      <w:bookmarkEnd w:id="414"/>
      <w:r>
        <w:rPr>
          <w:b/>
          <w:bCs/>
        </w:rPr>
        <w:t>Slot M, Rifai SW, 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4CE3A9D5" w14:textId="77777777" w:rsidR="005D1570" w:rsidRDefault="00075BA3">
      <w:pPr>
        <w:pStyle w:val="Bibliography"/>
      </w:pPr>
      <w:bookmarkStart w:id="416" w:name="ref-slotSituTemperatureResponse2017"/>
      <w:bookmarkEnd w:id="415"/>
      <w:r>
        <w:rPr>
          <w:b/>
          <w:bCs/>
        </w:rPr>
        <w:t>Slot M, 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54F71DA1" w14:textId="77777777" w:rsidR="005D1570" w:rsidRDefault="00075BA3">
      <w:pPr>
        <w:pStyle w:val="Bibliography"/>
      </w:pPr>
      <w:bookmarkStart w:id="417" w:name="ref-smithShootStructuralEffects1988"/>
      <w:bookmarkEnd w:id="416"/>
      <w:r>
        <w:rPr>
          <w:b/>
          <w:bCs/>
        </w:rPr>
        <w:t>Smith WK, 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7388DBF" w14:textId="77777777" w:rsidR="005D1570" w:rsidRDefault="00075BA3">
      <w:pPr>
        <w:pStyle w:val="Bibliography"/>
      </w:pPr>
      <w:bookmarkStart w:id="418" w:name="X324de6ef77d416689176d564c22f86fd4eebe4e"/>
      <w:bookmarkEnd w:id="417"/>
      <w:r>
        <w:rPr>
          <w:b/>
          <w:bCs/>
        </w:rPr>
        <w:t>Smith B, Prentice IC, 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A28D36" w14:textId="77777777" w:rsidR="005D1570" w:rsidRDefault="00075BA3">
      <w:pPr>
        <w:pStyle w:val="Bibliography"/>
      </w:pPr>
      <w:bookmarkStart w:id="419" w:name="X2431e27181524765370cc7f7345b0da9a6ffa47"/>
      <w:bookmarkEnd w:id="418"/>
      <w:r>
        <w:rPr>
          <w:b/>
          <w:bCs/>
        </w:rPr>
        <w:lastRenderedPageBreak/>
        <w:t xml:space="preserve">Smith MN, Stark SC, Taylor TC, Ferreira ML, Oliveira E de, Restrepo‐Coupe N, Chen S, Woodcock T, Santos DB dos, Alves LF,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A102CA1" w14:textId="77777777" w:rsidR="005D1570" w:rsidRDefault="00075BA3">
      <w:pPr>
        <w:pStyle w:val="Bibliography"/>
      </w:pPr>
      <w:bookmarkStart w:id="420" w:name="ref-smithEmpiricalEvidenceResilience2020"/>
      <w:bookmarkEnd w:id="419"/>
      <w:r>
        <w:rPr>
          <w:b/>
          <w:bCs/>
        </w:rPr>
        <w:t xml:space="preserve">Smith MN, Taylor TC, van Haren J, Rosolem R, Restrepo-Coupe N, Adams J, Wu J, de Oliveira RC, da Silva R, de Araujo AC,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398CF86D" w14:textId="77777777" w:rsidR="005D1570" w:rsidRDefault="00075BA3">
      <w:pPr>
        <w:pStyle w:val="Bibliography"/>
      </w:pPr>
      <w:bookmarkStart w:id="421" w:name="ref-songTreeSurfaceTemperature2020"/>
      <w:bookmarkEnd w:id="420"/>
      <w:r>
        <w:rPr>
          <w:b/>
          <w:bCs/>
        </w:rPr>
        <w:t>Song Q, Sun C, Deng Y, Bai H, Zhang Y, Yu H, Zhang J, Sha L, Zhou W, 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0234290" w14:textId="77777777" w:rsidR="005D1570" w:rsidRDefault="00075BA3">
      <w:pPr>
        <w:pStyle w:val="Bibliography"/>
      </w:pPr>
      <w:bookmarkStart w:id="422" w:name="Xe9690ce09891863e171cd1c20e7c9a61a6225eb"/>
      <w:bookmarkEnd w:id="421"/>
      <w:r>
        <w:rPr>
          <w:b/>
          <w:bCs/>
        </w:rPr>
        <w:t xml:space="preserve">Stark SC, Breshears DD, Aragón S, Villegas JC, Law DJ, Smith MN, Minor DM, Assis RL de, Almeida DRA de, Oliveira G de,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13BD8DC5" w14:textId="77777777" w:rsidR="005D1570" w:rsidRDefault="00075BA3">
      <w:pPr>
        <w:pStyle w:val="Bibliography"/>
      </w:pPr>
      <w:bookmarkStart w:id="423" w:name="X3e45e3c1efc07bc235004ad69bf4d3814f0ff32"/>
      <w:bookmarkEnd w:id="422"/>
      <w:r>
        <w:rPr>
          <w:b/>
          <w:bCs/>
        </w:rPr>
        <w:t>Staudt K, Serafimovich A, Siebicke L, Pyles RD, 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9F470FE" w14:textId="77777777" w:rsidR="005D1570" w:rsidRDefault="00075BA3">
      <w:pPr>
        <w:pStyle w:val="Bibliography"/>
      </w:pPr>
      <w:bookmarkStart w:id="424" w:name="ref-stovallTreeHeightExplains2019"/>
      <w:bookmarkEnd w:id="423"/>
      <w:r>
        <w:rPr>
          <w:b/>
          <w:bCs/>
        </w:rPr>
        <w:t>Stovall AEL, Shugart H, 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619FA37A" w14:textId="77777777" w:rsidR="005D1570" w:rsidRDefault="00075BA3">
      <w:pPr>
        <w:pStyle w:val="Bibliography"/>
      </w:pPr>
      <w:bookmarkStart w:id="425" w:name="X5eb1944230255a4dc8f5e03fbac6c36fd70b268"/>
      <w:bookmarkEnd w:id="424"/>
      <w:r>
        <w:rPr>
          <w:b/>
          <w:bCs/>
        </w:rPr>
        <w:t xml:space="preserve">Sullivan MJP, Lewis SL, Affum-Baffoe K, Castilho C, Costa F, Sanchez AC, Ewango CEN, Hubau W, Marimon B, Monteagudo-Mendoza A,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44F6C0B" w14:textId="77777777" w:rsidR="005D1570" w:rsidRDefault="00075BA3">
      <w:pPr>
        <w:pStyle w:val="Bibliography"/>
      </w:pPr>
      <w:bookmarkStart w:id="426" w:name="ref-simpragaVerticalCanopyGradient2013"/>
      <w:bookmarkEnd w:id="425"/>
      <w:r>
        <w:rPr>
          <w:b/>
          <w:bCs/>
        </w:rPr>
        <w:t xml:space="preserve">Šimpraga M, Verbeeck H, Bloemen J, Vanhaecke L, Demarcke M, Joó E, Pokorska O, Amelynck C, Schoon N, Dewulf J,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5F0AAFA" w14:textId="77777777" w:rsidR="005D1570" w:rsidRDefault="00075BA3">
      <w:pPr>
        <w:pStyle w:val="Bibliography"/>
      </w:pPr>
      <w:bookmarkStart w:id="427" w:name="ref-tanOptimumAirTemperature2017"/>
      <w:bookmarkEnd w:id="426"/>
      <w:r>
        <w:rPr>
          <w:b/>
          <w:bCs/>
        </w:rPr>
        <w:t xml:space="preserve">Tan Z-H, Zeng J, Zhang Y-J, Slot M, Gamo M, Hirano T, Kosugi Y, da Rocha HR, Saleska SR, Goulden ML,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CDC0F83" w14:textId="77777777" w:rsidR="005D1570" w:rsidRDefault="00075BA3">
      <w:pPr>
        <w:pStyle w:val="Bibliography"/>
      </w:pPr>
      <w:bookmarkStart w:id="428" w:name="ref-taylorIsopreneEmissionStructures2018"/>
      <w:bookmarkEnd w:id="427"/>
      <w:r>
        <w:rPr>
          <w:b/>
          <w:bCs/>
        </w:rPr>
        <w:t xml:space="preserve">Taylor TC, McMahon SM, Smith MN, Boyle B, Violle C, Haren J van, Simova I, Meir P, Ferreira LV, Camargo PB de,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514BF47F" w14:textId="77777777" w:rsidR="005D1570" w:rsidRDefault="00075BA3">
      <w:pPr>
        <w:pStyle w:val="Bibliography"/>
      </w:pPr>
      <w:bookmarkStart w:id="429" w:name="ref-taylorCapacityEmitIsoprene2019"/>
      <w:bookmarkEnd w:id="428"/>
      <w:r>
        <w:rPr>
          <w:b/>
          <w:bCs/>
        </w:rPr>
        <w:t>Taylor TC, Smith MN, Slot M, 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9EF9928" w14:textId="77777777" w:rsidR="005D1570" w:rsidRDefault="00075BA3">
      <w:pPr>
        <w:pStyle w:val="Bibliography"/>
      </w:pPr>
      <w:bookmarkStart w:id="430" w:name="ref-taylorNewFieldInstrument2021"/>
      <w:bookmarkEnd w:id="429"/>
      <w:r>
        <w:rPr>
          <w:b/>
          <w:bCs/>
        </w:rPr>
        <w:t>Taylor TC, Wisniewski WT, Alves EG, Oliveira RC de, 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7D37863" w14:textId="77777777" w:rsidR="005D1570" w:rsidRDefault="00075BA3">
      <w:pPr>
        <w:pStyle w:val="Bibliography"/>
      </w:pPr>
      <w:bookmarkStart w:id="431" w:name="ref-tepleyVulnerabilityForestLoss2017"/>
      <w:bookmarkEnd w:id="430"/>
      <w:r>
        <w:rPr>
          <w:b/>
          <w:bCs/>
        </w:rPr>
        <w:lastRenderedPageBreak/>
        <w:t>Tepley AJ, Thompson JR, Epstein HE, 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76BE342B" w14:textId="77777777" w:rsidR="005D1570" w:rsidRDefault="00075BA3">
      <w:pPr>
        <w:pStyle w:val="Bibliography"/>
      </w:pPr>
      <w:bookmarkStart w:id="432" w:name="ref-terborghVerticalComponentPlant1985"/>
      <w:bookmarkEnd w:id="431"/>
      <w:r>
        <w:rPr>
          <w:b/>
          <w:bCs/>
        </w:rPr>
        <w:t>Terborgh J</w:t>
      </w:r>
      <w:r>
        <w:t xml:space="preserve">. </w:t>
      </w:r>
      <w:r>
        <w:rPr>
          <w:b/>
          <w:bCs/>
        </w:rPr>
        <w:t>1985</w:t>
      </w:r>
      <w:r>
        <w:t xml:space="preserve">. The Vertical Component of Plant Species Diversity in Temperate and Tropical Forests. </w:t>
      </w:r>
      <w:r>
        <w:rPr>
          <w:i/>
          <w:iCs/>
        </w:rPr>
        <w:t>The American Naturalist</w:t>
      </w:r>
      <w:r>
        <w:t xml:space="preserve"> </w:t>
      </w:r>
      <w:r>
        <w:rPr>
          <w:b/>
          <w:bCs/>
        </w:rPr>
        <w:t>126</w:t>
      </w:r>
      <w:r>
        <w:t>: 760–776.</w:t>
      </w:r>
    </w:p>
    <w:p w14:paraId="79E45D63" w14:textId="77777777" w:rsidR="005D1570" w:rsidRDefault="00075BA3">
      <w:pPr>
        <w:pStyle w:val="Bibliography"/>
      </w:pPr>
      <w:bookmarkStart w:id="433" w:name="ref-teskeyResponsesTreeSpecies2015"/>
      <w:bookmarkEnd w:id="432"/>
      <w:r>
        <w:rPr>
          <w:b/>
          <w:bCs/>
        </w:rPr>
        <w:t>Teskey R, Wertin T, Bauweraerts I, Ameye M, Mcguire MA, 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8DFA443" w14:textId="77777777" w:rsidR="005D1570" w:rsidRDefault="00075BA3">
      <w:pPr>
        <w:pStyle w:val="Bibliography"/>
      </w:pPr>
      <w:bookmarkStart w:id="434" w:name="Xf9e081ec224a0ead343baee308c3ab294d6a337"/>
      <w:bookmarkEnd w:id="433"/>
      <w:r>
        <w:rPr>
          <w:b/>
          <w:bCs/>
        </w:rPr>
        <w:t>Thomas SC, 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46AD7D93" w14:textId="77777777" w:rsidR="005D1570" w:rsidRDefault="00075BA3">
      <w:pPr>
        <w:pStyle w:val="Bibliography"/>
      </w:pPr>
      <w:bookmarkStart w:id="435" w:name="ref-tibbittsHumidityPlants1979"/>
      <w:bookmarkEnd w:id="434"/>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8B74513" w14:textId="77777777" w:rsidR="005D1570" w:rsidRDefault="00075BA3">
      <w:pPr>
        <w:pStyle w:val="Bibliography"/>
      </w:pPr>
      <w:bookmarkStart w:id="436" w:name="Xb7832dc0b568cc141575c04e53f798629eb9e51"/>
      <w:bookmarkEnd w:id="435"/>
      <w:r>
        <w:rPr>
          <w:b/>
          <w:bCs/>
        </w:rPr>
        <w:t xml:space="preserve">Tiwari R, Gloor E, Cruz WJA da, Marimon BS, Marimon-Junior BH, Reis SM, Souza IA de, Krause HG, Slot M, Winter K,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79E1A71E" w14:textId="77777777" w:rsidR="005D1570" w:rsidRDefault="00075BA3">
      <w:pPr>
        <w:pStyle w:val="Bibliography"/>
      </w:pPr>
      <w:bookmarkStart w:id="437" w:name="ref-trenberthGlobalWarmingChanges2014"/>
      <w:bookmarkEnd w:id="436"/>
      <w:r>
        <w:rPr>
          <w:b/>
          <w:bCs/>
        </w:rPr>
        <w:t>Trenberth KE, Dai A, van der Schrier G, Jones PD, Barichivich J, Briffa KR, 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60D51319" w14:textId="77777777" w:rsidR="005D1570" w:rsidRDefault="00075BA3">
      <w:pPr>
        <w:pStyle w:val="Bibliography"/>
      </w:pPr>
      <w:bookmarkStart w:id="438" w:name="ref-trouillierSizeMattersComparison2018"/>
      <w:bookmarkEnd w:id="437"/>
      <w:r>
        <w:rPr>
          <w:b/>
          <w:bCs/>
        </w:rPr>
        <w:t>Trouillier M, van der Maaten-Theunissen M, Scharnweber T, Würth D, Burger A, Schnittler M, 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694A80D1" w14:textId="77777777" w:rsidR="005D1570" w:rsidRDefault="00075BA3">
      <w:pPr>
        <w:pStyle w:val="Bibliography"/>
      </w:pPr>
      <w:bookmarkStart w:id="439" w:name="ref-turnbullScalingFoliarRespiration2003"/>
      <w:bookmarkEnd w:id="438"/>
      <w:r>
        <w:rPr>
          <w:b/>
          <w:bCs/>
        </w:rPr>
        <w:t>Turnbull MH, Whitehead D, Tissue DT, Schuster WSF, Brown KJ, 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6A3CD0DA" w14:textId="77777777" w:rsidR="005D1570" w:rsidRDefault="00075BA3">
      <w:pPr>
        <w:pStyle w:val="Bibliography"/>
      </w:pPr>
      <w:bookmarkStart w:id="440" w:name="Xe7481238d2c2f808363b8215d791d0c39194622"/>
      <w:bookmarkEnd w:id="439"/>
      <w:r>
        <w:rPr>
          <w:b/>
          <w:bCs/>
        </w:rPr>
        <w:t>Tymen B, Vincent G, Courtois EA, Heurtebize J, Dauzat J, Marechaux I, Chave J</w:t>
      </w:r>
      <w:r>
        <w:t xml:space="preserve">. </w:t>
      </w:r>
      <w:r>
        <w:rPr>
          <w:b/>
          <w:bCs/>
        </w:rPr>
        <w:t>2017</w:t>
      </w:r>
      <w:r>
        <w:t xml:space="preserve">. Quantifying micro-environmental variation in tropical rainforest understory at landscape scale by combining airborne LiDAR scanning and a sensor network. </w:t>
      </w:r>
      <w:r>
        <w:rPr>
          <w:i/>
          <w:iCs/>
        </w:rPr>
        <w:t>Annals of Forest Science</w:t>
      </w:r>
      <w:r>
        <w:t xml:space="preserve"> </w:t>
      </w:r>
      <w:r>
        <w:rPr>
          <w:b/>
          <w:bCs/>
        </w:rPr>
        <w:t>74</w:t>
      </w:r>
      <w:r>
        <w:t>: 32.</w:t>
      </w:r>
    </w:p>
    <w:p w14:paraId="3A252FDC" w14:textId="77777777" w:rsidR="005D1570" w:rsidRDefault="00075BA3">
      <w:pPr>
        <w:pStyle w:val="Bibliography"/>
      </w:pPr>
      <w:bookmarkStart w:id="441" w:name="X019bbf5de83a9c83fcb2bd6132b0c86d3f58104"/>
      <w:bookmarkEnd w:id="440"/>
      <w:r>
        <w:rPr>
          <w:b/>
          <w:bCs/>
        </w:rPr>
        <w:t>Urban O, Kosvancová M, Marek MV, Lichtenthaler HK</w:t>
      </w:r>
      <w:r>
        <w:t xml:space="preserve">. </w:t>
      </w:r>
      <w:r>
        <w:rPr>
          <w:b/>
          <w:bCs/>
        </w:rPr>
        <w:t>2007</w:t>
      </w:r>
      <w:r>
        <w:t xml:space="preserve">. Induction of photosynthesis and importance of limitations during the induction phase in sun and shade leaves of five ecologically contrasting tree species from the temperate zone. </w:t>
      </w:r>
      <w:r>
        <w:rPr>
          <w:i/>
          <w:iCs/>
        </w:rPr>
        <w:t>Tree Physiol</w:t>
      </w:r>
      <w:r>
        <w:t xml:space="preserve"> </w:t>
      </w:r>
      <w:r>
        <w:rPr>
          <w:b/>
          <w:bCs/>
        </w:rPr>
        <w:t>27</w:t>
      </w:r>
      <w:r>
        <w:t>: 1207–1215.</w:t>
      </w:r>
    </w:p>
    <w:p w14:paraId="3FA9DDA5" w14:textId="77777777" w:rsidR="005D1570" w:rsidRDefault="00075BA3">
      <w:pPr>
        <w:pStyle w:val="Bibliography"/>
      </w:pPr>
      <w:bookmarkStart w:id="442" w:name="Xa86aae3e783a8fa9492401c5aafb890609b0778"/>
      <w:bookmarkEnd w:id="441"/>
      <w:r>
        <w:rPr>
          <w:b/>
          <w:bCs/>
        </w:rPr>
        <w:t>van de Weg MJ, Meir P, Grace J, 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72A8CACB" w14:textId="77777777" w:rsidR="005D1570" w:rsidRDefault="00075BA3">
      <w:pPr>
        <w:pStyle w:val="Bibliography"/>
      </w:pPr>
      <w:bookmarkStart w:id="443" w:name="X39daf62d0a69b2abbac01355652ed679db450f4"/>
      <w:bookmarkEnd w:id="442"/>
      <w:r>
        <w:rPr>
          <w:b/>
          <w:bCs/>
        </w:rPr>
        <w:t>Van Wittenberghe S, Adriaenssens S, Staelens J, Verheyen K, 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5078D55E" w14:textId="77777777" w:rsidR="005D1570" w:rsidRDefault="00075BA3">
      <w:pPr>
        <w:pStyle w:val="Bibliography"/>
      </w:pPr>
      <w:bookmarkStart w:id="444" w:name="Xd23c802caf415f59fb5e6427e0c1e9b584ccfed"/>
      <w:bookmarkEnd w:id="443"/>
      <w:r>
        <w:rPr>
          <w:b/>
          <w:bCs/>
        </w:rPr>
        <w:lastRenderedPageBreak/>
        <w:t>Vårhammar A, Wallin G, McLean CM, Dusenge ME, Medlyn BE, Hasper TB, Nsabimana D, 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469E484C" w14:textId="77777777" w:rsidR="005D1570" w:rsidRDefault="00075BA3">
      <w:pPr>
        <w:pStyle w:val="Bibliography"/>
      </w:pPr>
      <w:bookmarkStart w:id="445" w:name="ref-vickersUnifiedMechanismAction2009"/>
      <w:bookmarkEnd w:id="444"/>
      <w:r>
        <w:rPr>
          <w:b/>
          <w:bCs/>
        </w:rPr>
        <w:t>Vickers CE, Gershenzon J, Lerdau MT, Loreto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41485A96" w14:textId="77777777" w:rsidR="005D1570" w:rsidRDefault="00075BA3">
      <w:pPr>
        <w:pStyle w:val="Bibliography"/>
      </w:pPr>
      <w:bookmarkStart w:id="446" w:name="ref-vogelSunLeavesShade1968a"/>
      <w:bookmarkEnd w:id="445"/>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0FC7F134" w14:textId="77777777" w:rsidR="005D1570" w:rsidRDefault="00075BA3">
      <w:pPr>
        <w:pStyle w:val="Bibliography"/>
      </w:pPr>
      <w:bookmarkStart w:id="447" w:name="ref-vogelLeavesLowestHighest2009"/>
      <w:bookmarkEnd w:id="446"/>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p>
    <w:p w14:paraId="047D2106" w14:textId="77777777" w:rsidR="005D1570" w:rsidRDefault="00075BA3">
      <w:pPr>
        <w:pStyle w:val="Bibliography"/>
      </w:pPr>
      <w:bookmarkStart w:id="448" w:name="X3bd3b318df1d5b9388c7c5e2925c695efb76aec"/>
      <w:bookmarkEnd w:id="447"/>
      <w:r>
        <w:rPr>
          <w:b/>
          <w:bCs/>
        </w:rPr>
        <w:t>von Arx G, Dobbertin M, 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4F68A172" w14:textId="77777777" w:rsidR="005D1570" w:rsidRDefault="00075BA3">
      <w:pPr>
        <w:pStyle w:val="Bibliography"/>
      </w:pPr>
      <w:bookmarkStart w:id="449" w:name="ref-wayJustRightTemperature2019"/>
      <w:bookmarkEnd w:id="448"/>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C066A14" w14:textId="77777777" w:rsidR="005D1570" w:rsidRDefault="00075BA3">
      <w:pPr>
        <w:pStyle w:val="Bibliography"/>
      </w:pPr>
      <w:bookmarkStart w:id="450" w:name="ref-waySunflecksTreesForests2012"/>
      <w:bookmarkEnd w:id="449"/>
      <w:r>
        <w:rPr>
          <w:b/>
          <w:bCs/>
        </w:rPr>
        <w:t>Way DA, 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1D206F0A" w14:textId="77777777" w:rsidR="005D1570" w:rsidRDefault="00075BA3">
      <w:pPr>
        <w:pStyle w:val="Bibliography"/>
      </w:pPr>
      <w:bookmarkStart w:id="451" w:name="X41ea091c645df2377aa240d8ebadc8d5f52c8d1"/>
      <w:bookmarkEnd w:id="450"/>
      <w:r>
        <w:rPr>
          <w:b/>
          <w:bCs/>
        </w:rPr>
        <w:t>Webster C, Westoby M, Rutter N, 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00508A29" w14:textId="77777777" w:rsidR="005D1570" w:rsidRDefault="00075BA3">
      <w:pPr>
        <w:pStyle w:val="Bibliography"/>
      </w:pPr>
      <w:bookmarkStart w:id="452" w:name="ref-weerasingheCanopyPositionAffects2014"/>
      <w:bookmarkEnd w:id="451"/>
      <w:r>
        <w:rPr>
          <w:b/>
          <w:bCs/>
        </w:rPr>
        <w:t>Weerasinghe LK, Creek D, Crous KY, Xiang S, Liddell MJ, Turnbull MH, 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2CD0EADD" w14:textId="77777777" w:rsidR="005D1570" w:rsidRDefault="00075BA3">
      <w:pPr>
        <w:pStyle w:val="Bibliography"/>
      </w:pPr>
      <w:bookmarkStart w:id="453" w:name="X192ff133854368f289373119964c29b658cd49c"/>
      <w:bookmarkEnd w:id="452"/>
      <w:r>
        <w:rPr>
          <w:b/>
          <w:bCs/>
        </w:rPr>
        <w:t>Wong SC, Cowan IR, 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65CEDAF4" w14:textId="77777777" w:rsidR="005D1570" w:rsidRDefault="00075BA3">
      <w:pPr>
        <w:pStyle w:val="Bibliography"/>
      </w:pPr>
      <w:bookmarkStart w:id="454" w:name="Xfd46dfd22c9227100a587c90504d559c5d589d0"/>
      <w:bookmarkEnd w:id="453"/>
      <w:r>
        <w:rPr>
          <w:b/>
          <w:bCs/>
        </w:rPr>
        <w:t>Woodward FI, 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BB2B37B" w14:textId="77777777" w:rsidR="005D1570" w:rsidRDefault="00075BA3">
      <w:pPr>
        <w:pStyle w:val="Bibliography"/>
      </w:pPr>
      <w:bookmarkStart w:id="455" w:name="ref-wrightWorldwideLeafEconomics2004"/>
      <w:bookmarkEnd w:id="454"/>
      <w:r>
        <w:rPr>
          <w:b/>
          <w:bCs/>
        </w:rPr>
        <w:t xml:space="preserve">Wright IJ, Reich PB, Westoby M, Ackerly DD, Baruch Z, Bongers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9C64A8" w14:textId="77777777" w:rsidR="005D1570" w:rsidRDefault="00075BA3">
      <w:pPr>
        <w:pStyle w:val="Bibliography"/>
      </w:pPr>
      <w:bookmarkStart w:id="456" w:name="ref-wuLeafDevelopmentDemography2016"/>
      <w:bookmarkEnd w:id="455"/>
      <w:r>
        <w:rPr>
          <w:b/>
          <w:bCs/>
        </w:rPr>
        <w:t xml:space="preserve">Wu J, Albert LP, Lopes AP, Restrepo-Coupe N, Hayek M, Wiedemann KT, Guan K, Stark SC, Christoffersen B, Prohaska N,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07CE34E3" w14:textId="77777777" w:rsidR="005D1570" w:rsidRDefault="00075BA3">
      <w:pPr>
        <w:pStyle w:val="Bibliography"/>
      </w:pPr>
      <w:bookmarkStart w:id="457" w:name="ref-wykaResponsesLeafStructure2012"/>
      <w:bookmarkEnd w:id="456"/>
      <w:r>
        <w:rPr>
          <w:b/>
          <w:bCs/>
        </w:rPr>
        <w:t>Wyka TP, Oleksyn J, Żytkowiak R, Karolewski P, Jagodziński AM, 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11–24.</w:t>
      </w:r>
    </w:p>
    <w:p w14:paraId="0CCF9041" w14:textId="77777777" w:rsidR="005D1570" w:rsidRDefault="00075BA3">
      <w:pPr>
        <w:pStyle w:val="Bibliography"/>
      </w:pPr>
      <w:bookmarkStart w:id="458" w:name="ref-xuSeasonalVariabilityForest2020"/>
      <w:bookmarkEnd w:id="457"/>
      <w:r>
        <w:rPr>
          <w:b/>
          <w:bCs/>
        </w:rPr>
        <w:lastRenderedPageBreak/>
        <w:t>Xu B, Arain MA, Black TA, Law BE, Pastorello GZ, 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11DDD267" w14:textId="77777777" w:rsidR="005D1570" w:rsidRDefault="00075BA3">
      <w:pPr>
        <w:pStyle w:val="Bibliography"/>
      </w:pPr>
      <w:bookmarkStart w:id="459" w:name="ref-xuSeasonalVariationTemperature2006"/>
      <w:bookmarkEnd w:id="458"/>
      <w:r>
        <w:rPr>
          <w:b/>
          <w:bCs/>
        </w:rPr>
        <w:t>Xu C-Y, 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5DD6328" w14:textId="77777777" w:rsidR="005D1570" w:rsidRDefault="00075BA3">
      <w:pPr>
        <w:pStyle w:val="Bibliography"/>
      </w:pPr>
      <w:bookmarkStart w:id="460" w:name="ref-yang_spatial_1999"/>
      <w:bookmarkEnd w:id="459"/>
      <w:r>
        <w:rPr>
          <w:b/>
          <w:bCs/>
        </w:rPr>
        <w:t>Yang PC, Black TA, Neumann HH, Novak MD, 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931AFAE" w14:textId="77777777" w:rsidR="005D1570" w:rsidRDefault="00075BA3">
      <w:pPr>
        <w:pStyle w:val="Bibliography"/>
      </w:pPr>
      <w:bookmarkStart w:id="461" w:name="X2c6693de7c10c3eba18a1bf5ef34dfaeda5d7e4"/>
      <w:bookmarkEnd w:id="460"/>
      <w:r>
        <w:rPr>
          <w:b/>
          <w:bCs/>
        </w:rPr>
        <w:t>Yoder BJ, Ryan MG, Waring RH, Schoettle AW, 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222D57E4" w14:textId="77777777" w:rsidR="005D1570" w:rsidRDefault="00075BA3">
      <w:pPr>
        <w:pStyle w:val="Bibliography"/>
      </w:pPr>
      <w:bookmarkStart w:id="462" w:name="Xc06f0fb26040ad2999593e8c72c512ace6236df"/>
      <w:bookmarkEnd w:id="461"/>
      <w:r>
        <w:rPr>
          <w:b/>
          <w:bCs/>
        </w:rPr>
        <w:t>Zaragoza-Castells J, Sánchez-Gómez D, Hartley IP, Matesanz S, Valladares F, Lloyd J, 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172–184.</w:t>
      </w:r>
    </w:p>
    <w:p w14:paraId="409189B7" w14:textId="77777777" w:rsidR="005D1570" w:rsidRDefault="00075BA3">
      <w:pPr>
        <w:pStyle w:val="Bibliography"/>
      </w:pPr>
      <w:bookmarkStart w:id="463" w:name="X27c95dc833287e4bb1b20a7048b719f55928e43"/>
      <w:bookmarkEnd w:id="462"/>
      <w:r>
        <w:rPr>
          <w:b/>
          <w:bCs/>
        </w:rPr>
        <w:t>Zaragoza-Castells J, Sánchez-Gómez D, Valladares F, Hurry V, 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Environ</w:t>
      </w:r>
      <w:r>
        <w:t xml:space="preserve"> </w:t>
      </w:r>
      <w:r>
        <w:rPr>
          <w:b/>
          <w:bCs/>
        </w:rPr>
        <w:t>30</w:t>
      </w:r>
      <w:r>
        <w:t>: 820–833.</w:t>
      </w:r>
    </w:p>
    <w:p w14:paraId="2A5CFAB0" w14:textId="77777777" w:rsidR="005D1570" w:rsidRDefault="00075BA3">
      <w:pPr>
        <w:pStyle w:val="Bibliography"/>
      </w:pPr>
      <w:bookmarkStart w:id="464" w:name="ref-zellweger_seasonal_2019"/>
      <w:bookmarkEnd w:id="463"/>
      <w:r>
        <w:rPr>
          <w:b/>
          <w:bCs/>
        </w:rPr>
        <w:t xml:space="preserve">Zellweger F, Coomes D, Lenoir J, Depauw L, Maes SL, Wulf M, Kirby KJ, Brunet J, Kopecký M, Máliš F,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4C09F72C" w14:textId="77777777" w:rsidR="005D1570" w:rsidRDefault="00075BA3">
      <w:pPr>
        <w:pStyle w:val="Bibliography"/>
      </w:pPr>
      <w:bookmarkStart w:id="465" w:name="X56bd4fc883d47e3feaf914d72d99fa8db90454c"/>
      <w:bookmarkEnd w:id="464"/>
      <w:r>
        <w:rPr>
          <w:b/>
          <w:bCs/>
        </w:rPr>
        <w:t xml:space="preserve">Zellweger F, De Frenne P, Lenoir J, Vangansbeke P, Verheyen K, Bernhardt-Römermann M, Baeten L, Hédl R, Berki I, Brunet J,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355C2688" w14:textId="77777777" w:rsidR="005D1570" w:rsidRDefault="00075BA3">
      <w:pPr>
        <w:pStyle w:val="Bibliography"/>
      </w:pPr>
      <w:bookmarkStart w:id="466" w:name="ref-zhang_photosynthetic_2012"/>
      <w:bookmarkEnd w:id="465"/>
      <w:r>
        <w:rPr>
          <w:b/>
          <w:bCs/>
        </w:rPr>
        <w:t>Zhang J-L, Poorter L, Hao G-Y, 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1027–1033.</w:t>
      </w:r>
    </w:p>
    <w:p w14:paraId="2B3EF730" w14:textId="77777777" w:rsidR="005D1570" w:rsidRDefault="00075BA3">
      <w:pPr>
        <w:pStyle w:val="Bibliography"/>
      </w:pPr>
      <w:bookmarkStart w:id="467" w:name="ref-zhouLeafageEffectsTemperature2015"/>
      <w:bookmarkEnd w:id="466"/>
      <w:r>
        <w:rPr>
          <w:b/>
          <w:bCs/>
        </w:rPr>
        <w:t>Zhou H, Xu M, Pan H, 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99DC6BA" w14:textId="77777777" w:rsidR="005D1570" w:rsidRDefault="00075BA3">
      <w:pPr>
        <w:pStyle w:val="Bibliography"/>
      </w:pPr>
      <w:bookmarkStart w:id="468" w:name="ref-zweifelMiddayStomatalClosure2002"/>
      <w:bookmarkEnd w:id="467"/>
      <w:r>
        <w:rPr>
          <w:b/>
          <w:bCs/>
        </w:rPr>
        <w:t>Zweifel R, Bohm JP, 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4DDA2B1" w14:textId="77777777" w:rsidR="005D1570" w:rsidRDefault="00075BA3">
      <w:pPr>
        <w:pStyle w:val="Bibliography"/>
      </w:pPr>
      <w:bookmarkStart w:id="469" w:name="X56d926719da9351a167ef03030705e0d92337f8"/>
      <w:bookmarkEnd w:id="468"/>
      <w:r>
        <w:rPr>
          <w:b/>
          <w:bCs/>
        </w:rPr>
        <w:t>Zwieniecki MA, Boyce CK, 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38"/>
      <w:bookmarkEnd w:id="150"/>
      <w:bookmarkEnd w:id="152"/>
      <w:bookmarkEnd w:id="469"/>
    </w:p>
    <w:sectPr w:rsidR="005D157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Teixeira, Kristina A." w:date="2022-02-10T18:18:00Z" w:initials="TKA">
    <w:p w14:paraId="5D6F08F9" w14:textId="4740738E" w:rsidR="00F441B1" w:rsidRDefault="00F441B1">
      <w:pPr>
        <w:pStyle w:val="CommentText"/>
      </w:pPr>
      <w:r>
        <w:rPr>
          <w:rStyle w:val="CommentReference"/>
        </w:rPr>
        <w:annotationRef/>
      </w:r>
      <w:r>
        <w:t xml:space="preserve">Probably move this up, merge with top paragraph </w:t>
      </w:r>
    </w:p>
  </w:comment>
  <w:comment w:id="47" w:author="Teixeira, Kristina A." w:date="2022-02-10T10:13:00Z" w:initials="TKA">
    <w:p w14:paraId="39BB1642" w14:textId="77777777" w:rsidR="006760B4" w:rsidRDefault="006760B4">
      <w:pPr>
        <w:pStyle w:val="CommentText"/>
      </w:pPr>
      <w:r>
        <w:rPr>
          <w:rStyle w:val="CommentReference"/>
        </w:rPr>
        <w:annotationRef/>
      </w:r>
      <w:r>
        <w:t xml:space="preserve">If we go with this rearrangement, </w:t>
      </w:r>
    </w:p>
    <w:p w14:paraId="41A58138" w14:textId="77777777" w:rsidR="006760B4" w:rsidRDefault="006760B4">
      <w:pPr>
        <w:pStyle w:val="CommentText"/>
      </w:pPr>
    </w:p>
    <w:p w14:paraId="05C25716" w14:textId="77777777" w:rsidR="006760B4" w:rsidRDefault="00BC6469" w:rsidP="006760B4">
      <w:pPr>
        <w:pStyle w:val="CommentText"/>
        <w:numPr>
          <w:ilvl w:val="0"/>
          <w:numId w:val="3"/>
        </w:numPr>
      </w:pPr>
      <w:r>
        <w:t>Thermal tolerance traits need to move to this table</w:t>
      </w:r>
    </w:p>
    <w:p w14:paraId="31E75495" w14:textId="669D3C1C" w:rsidR="00BC6469" w:rsidRDefault="00BC6469" w:rsidP="006760B4">
      <w:pPr>
        <w:pStyle w:val="CommentText"/>
        <w:numPr>
          <w:ilvl w:val="0"/>
          <w:numId w:val="3"/>
        </w:numPr>
      </w:pPr>
      <w:r>
        <w:t xml:space="preserve"> It would be good to match the headings on this table to the section sub-headings. That’s currently done, except that we don’t have a paragraph on light absorption or reflectance. (Should we?)</w:t>
      </w:r>
    </w:p>
  </w:comment>
  <w:comment w:id="50" w:author="Teixeira, Kristina A." w:date="2022-02-10T13:42:00Z" w:initials="TKA">
    <w:p w14:paraId="4C78B435" w14:textId="03170BB4" w:rsidR="00806D65" w:rsidRDefault="00806D65">
      <w:pPr>
        <w:pStyle w:val="CommentText"/>
      </w:pPr>
      <w:r>
        <w:rPr>
          <w:rStyle w:val="CommentReference"/>
        </w:rPr>
        <w:annotationRef/>
      </w:r>
      <w:r>
        <w:t>Mention Lusk et al. exception in this paragraph</w:t>
      </w:r>
    </w:p>
  </w:comment>
  <w:comment w:id="57" w:author="Teixeira, Kristina A." w:date="2022-02-10T10:15:00Z" w:initials="TKA">
    <w:p w14:paraId="1A72B5E1" w14:textId="1C6609CA" w:rsidR="00BC6469" w:rsidRDefault="00BC6469">
      <w:pPr>
        <w:pStyle w:val="CommentText"/>
      </w:pPr>
      <w:r>
        <w:rPr>
          <w:rStyle w:val="CommentReference"/>
        </w:rPr>
        <w:annotationRef/>
      </w:r>
      <w:r>
        <w:t>It would be good to match the headings on the table to the section sub-headings. That’s currently done, except that we don’t have a paragraph on light absorption or reflectance. (Should we?)</w:t>
      </w:r>
    </w:p>
  </w:comment>
  <w:comment w:id="65" w:author="Teixeira, Kristina A." w:date="2022-02-10T10:12:00Z" w:initials="TKA">
    <w:p w14:paraId="30BC460D" w14:textId="392C805D" w:rsidR="006760B4" w:rsidRDefault="006760B4">
      <w:pPr>
        <w:pStyle w:val="CommentText"/>
      </w:pPr>
      <w:r>
        <w:rPr>
          <w:rStyle w:val="CommentReference"/>
        </w:rPr>
        <w:annotationRef/>
      </w:r>
      <w:r>
        <w:t>Two paragraphs to reconcile here.</w:t>
      </w:r>
    </w:p>
  </w:comment>
  <w:comment w:id="73" w:author="Teixeira, Kristina A." w:date="2022-02-10T10:12:00Z" w:initials="TKA">
    <w:p w14:paraId="04262243" w14:textId="4990620E" w:rsidR="006760B4" w:rsidRDefault="006760B4">
      <w:pPr>
        <w:pStyle w:val="CommentText"/>
      </w:pPr>
      <w:r>
        <w:rPr>
          <w:rStyle w:val="CommentReference"/>
        </w:rPr>
        <w:annotationRef/>
      </w:r>
      <w:r>
        <w:t>Previous paragraph, moved up</w:t>
      </w:r>
    </w:p>
  </w:comment>
  <w:comment w:id="94" w:author="Teixeira, Kristina A." w:date="2022-02-10T10:09:00Z" w:initials="TKA">
    <w:p w14:paraId="731E798C" w14:textId="77777777" w:rsidR="006760B4" w:rsidRDefault="006760B4" w:rsidP="006760B4">
      <w:pPr>
        <w:pStyle w:val="CommentText"/>
      </w:pPr>
      <w:r>
        <w:rPr>
          <w:rStyle w:val="CommentReference"/>
        </w:rPr>
        <w:annotationRef/>
      </w:r>
      <w:r>
        <w:t>Martijn’s paragraph from google docs</w:t>
      </w:r>
    </w:p>
  </w:comment>
  <w:comment w:id="97" w:author="Teixeira, Kristina A." w:date="2022-02-10T10:16:00Z" w:initials="TKA">
    <w:p w14:paraId="09EAE9AC" w14:textId="6CC567E1" w:rsidR="00BC6469" w:rsidRDefault="00BC6469">
      <w:pPr>
        <w:pStyle w:val="CommentText"/>
      </w:pPr>
      <w:r>
        <w:rPr>
          <w:rStyle w:val="CommentReference"/>
        </w:rPr>
        <w:annotationRef/>
      </w:r>
      <w:r>
        <w:t>We also don’t have this in the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6F08F9" w15:done="0"/>
  <w15:commentEx w15:paraId="31E75495" w15:done="0"/>
  <w15:commentEx w15:paraId="4C78B435" w15:done="0"/>
  <w15:commentEx w15:paraId="1A72B5E1" w15:done="0"/>
  <w15:commentEx w15:paraId="30BC460D" w15:done="0"/>
  <w15:commentEx w15:paraId="04262243" w15:done="0"/>
  <w15:commentEx w15:paraId="731E798C" w15:done="0"/>
  <w15:commentEx w15:paraId="09EAE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D587" w16cex:dateUtc="2022-02-10T23:18:00Z"/>
  <w16cex:commentExtensible w16cex:durableId="25AF63C6" w16cex:dateUtc="2022-02-10T15:13:00Z"/>
  <w16cex:commentExtensible w16cex:durableId="25AF94C8" w16cex:dateUtc="2022-02-10T18:42:00Z"/>
  <w16cex:commentExtensible w16cex:durableId="25AF6449" w16cex:dateUtc="2022-02-10T15:15:00Z"/>
  <w16cex:commentExtensible w16cex:durableId="25AF63A6" w16cex:dateUtc="2022-02-10T15:12:00Z"/>
  <w16cex:commentExtensible w16cex:durableId="25AF6391" w16cex:dateUtc="2022-02-10T15:12:00Z"/>
  <w16cex:commentExtensible w16cex:durableId="25AF62C6" w16cex:dateUtc="2022-02-10T15:09:00Z"/>
  <w16cex:commentExtensible w16cex:durableId="25AF6484" w16cex:dateUtc="2022-02-10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6F08F9" w16cid:durableId="25AFD587"/>
  <w16cid:commentId w16cid:paraId="31E75495" w16cid:durableId="25AF63C6"/>
  <w16cid:commentId w16cid:paraId="4C78B435" w16cid:durableId="25AF94C8"/>
  <w16cid:commentId w16cid:paraId="1A72B5E1" w16cid:durableId="25AF6449"/>
  <w16cid:commentId w16cid:paraId="30BC460D" w16cid:durableId="25AF63A6"/>
  <w16cid:commentId w16cid:paraId="04262243" w16cid:durableId="25AF6391"/>
  <w16cid:commentId w16cid:paraId="731E798C" w16cid:durableId="25AF62C6"/>
  <w16cid:commentId w16cid:paraId="09EAE9AC" w16cid:durableId="25AF6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DE93D" w14:textId="77777777" w:rsidR="00197286" w:rsidRDefault="00197286">
      <w:pPr>
        <w:spacing w:after="0"/>
      </w:pPr>
      <w:r>
        <w:separator/>
      </w:r>
    </w:p>
  </w:endnote>
  <w:endnote w:type="continuationSeparator" w:id="0">
    <w:p w14:paraId="7D6704B8" w14:textId="77777777" w:rsidR="00197286" w:rsidRDefault="001972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259A9" w14:textId="77777777" w:rsidR="00197286" w:rsidRDefault="00197286">
      <w:r>
        <w:separator/>
      </w:r>
    </w:p>
  </w:footnote>
  <w:footnote w:type="continuationSeparator" w:id="0">
    <w:p w14:paraId="5557B37B" w14:textId="77777777" w:rsidR="00197286" w:rsidRDefault="00197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4D811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D888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9756077"/>
    <w:multiLevelType w:val="hybridMultilevel"/>
    <w:tmpl w:val="552CF87A"/>
    <w:lvl w:ilvl="0" w:tplc="00FE7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1234"/>
    <w:rsid w:val="00075BA3"/>
    <w:rsid w:val="00087DA9"/>
    <w:rsid w:val="00197286"/>
    <w:rsid w:val="004E29B3"/>
    <w:rsid w:val="005447B8"/>
    <w:rsid w:val="00581855"/>
    <w:rsid w:val="00590D07"/>
    <w:rsid w:val="005D1570"/>
    <w:rsid w:val="006760B4"/>
    <w:rsid w:val="00784D58"/>
    <w:rsid w:val="0079431A"/>
    <w:rsid w:val="00806D65"/>
    <w:rsid w:val="00860348"/>
    <w:rsid w:val="008D6863"/>
    <w:rsid w:val="00B86B75"/>
    <w:rsid w:val="00BC48D5"/>
    <w:rsid w:val="00BC6469"/>
    <w:rsid w:val="00C07EC9"/>
    <w:rsid w:val="00C36279"/>
    <w:rsid w:val="00D96687"/>
    <w:rsid w:val="00E315A3"/>
    <w:rsid w:val="00F07877"/>
    <w:rsid w:val="00F441B1"/>
    <w:rsid w:val="00F905B1"/>
    <w:rsid w:val="00FD4726"/>
    <w:rsid w:val="00FF4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93FF3C"/>
  <w15:docId w15:val="{8B8C51BB-8CBA-E24D-910E-1052FF25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860348"/>
    <w:pPr>
      <w:spacing w:after="0"/>
    </w:pPr>
  </w:style>
  <w:style w:type="character" w:styleId="CommentReference">
    <w:name w:val="annotation reference"/>
    <w:basedOn w:val="DefaultParagraphFont"/>
    <w:semiHidden/>
    <w:unhideWhenUsed/>
    <w:rsid w:val="006760B4"/>
    <w:rPr>
      <w:sz w:val="16"/>
      <w:szCs w:val="16"/>
    </w:rPr>
  </w:style>
  <w:style w:type="paragraph" w:styleId="CommentText">
    <w:name w:val="annotation text"/>
    <w:basedOn w:val="Normal"/>
    <w:link w:val="CommentTextChar"/>
    <w:semiHidden/>
    <w:unhideWhenUsed/>
    <w:rsid w:val="006760B4"/>
    <w:rPr>
      <w:sz w:val="20"/>
      <w:szCs w:val="20"/>
    </w:rPr>
  </w:style>
  <w:style w:type="character" w:customStyle="1" w:styleId="CommentTextChar">
    <w:name w:val="Comment Text Char"/>
    <w:basedOn w:val="DefaultParagraphFont"/>
    <w:link w:val="CommentText"/>
    <w:semiHidden/>
    <w:rsid w:val="006760B4"/>
    <w:rPr>
      <w:sz w:val="20"/>
      <w:szCs w:val="20"/>
    </w:rPr>
  </w:style>
  <w:style w:type="paragraph" w:styleId="CommentSubject">
    <w:name w:val="annotation subject"/>
    <w:basedOn w:val="CommentText"/>
    <w:next w:val="CommentText"/>
    <w:link w:val="CommentSubjectChar"/>
    <w:semiHidden/>
    <w:unhideWhenUsed/>
    <w:rsid w:val="006760B4"/>
    <w:rPr>
      <w:b/>
      <w:bCs/>
    </w:rPr>
  </w:style>
  <w:style w:type="character" w:customStyle="1" w:styleId="CommentSubjectChar">
    <w:name w:val="Comment Subject Char"/>
    <w:basedOn w:val="CommentTextChar"/>
    <w:link w:val="CommentSubject"/>
    <w:semiHidden/>
    <w:rsid w:val="006760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38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yperlink" Target="https://github.com/EcoClimLab/vertical-thermal-review"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neonscience.org/"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61</Pages>
  <Words>23612</Words>
  <Characters>134594</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2</cp:revision>
  <dcterms:created xsi:type="dcterms:W3CDTF">2022-02-11T12:02:00Z</dcterms:created>
  <dcterms:modified xsi:type="dcterms:W3CDTF">2022-02-11T12:02:00Z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