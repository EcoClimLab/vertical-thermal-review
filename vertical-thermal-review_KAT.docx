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6859F" w14:textId="77777777" w:rsidR="005D1570" w:rsidRDefault="00075BA3">
      <w:pPr>
        <w:pStyle w:val="FirstParagraph"/>
      </w:pPr>
      <w:r>
        <w:rPr>
          <w:b/>
          <w:bCs/>
        </w:rPr>
        <w:t>Title:</w:t>
      </w:r>
      <w:r>
        <w:t xml:space="preserve"> Thermal sensitivity across forest vertical profiles: patterns, mechanisms, and ecological implications</w:t>
      </w:r>
    </w:p>
    <w:p w14:paraId="4D710199" w14:textId="77777777" w:rsidR="005D1570" w:rsidRDefault="00075BA3">
      <w:pPr>
        <w:pStyle w:val="BodyText"/>
      </w:pPr>
      <w:r>
        <w:rPr>
          <w:b/>
          <w:bCs/>
        </w:rPr>
        <w:t>Authors:</w:t>
      </w:r>
      <w:r>
        <w:t xml:space="preserve"> Nidhi Vinod</w:t>
      </w:r>
      <w:r>
        <w:rPr>
          <w:vertAlign w:val="superscript"/>
        </w:rPr>
        <w:t>1,2</w:t>
      </w:r>
      <w:r>
        <w:t>, Martijn Slot</w:t>
      </w:r>
      <w:r>
        <w:rPr>
          <w:vertAlign w:val="superscript"/>
        </w:rPr>
        <w:t>3</w:t>
      </w:r>
      <w:r>
        <w:t>, Ian R. McGregor</w:t>
      </w:r>
      <w:r>
        <w:rPr>
          <w:vertAlign w:val="superscript"/>
        </w:rPr>
        <w:t>4</w:t>
      </w:r>
      <w:r>
        <w:t>, Elsa M. Ordway</w:t>
      </w:r>
      <w:r>
        <w:rPr>
          <w:vertAlign w:val="superscript"/>
        </w:rPr>
        <w:t>2,5</w:t>
      </w:r>
      <w:r>
        <w:t>, Marielle N. Smith</w:t>
      </w:r>
      <w:r>
        <w:rPr>
          <w:vertAlign w:val="superscript"/>
        </w:rPr>
        <w:t>6</w:t>
      </w:r>
      <w:r>
        <w:t>, Tyeen C. Taylor</w:t>
      </w:r>
      <w:r>
        <w:rPr>
          <w:vertAlign w:val="superscript"/>
        </w:rPr>
        <w:t>7</w:t>
      </w:r>
      <w:r>
        <w:t>, Lawren Sack</w:t>
      </w:r>
      <w:r>
        <w:rPr>
          <w:vertAlign w:val="superscript"/>
        </w:rPr>
        <w:t>2</w:t>
      </w:r>
      <w:r>
        <w:t xml:space="preserve">, </w:t>
      </w:r>
      <w:r>
        <w:t>Thomas N. Buckley</w:t>
      </w:r>
      <w:r>
        <w:rPr>
          <w:vertAlign w:val="superscript"/>
        </w:rPr>
        <w:t>8</w:t>
      </w:r>
      <w:r>
        <w:t>, Kristina J. Anderson-Teixeira</w:t>
      </w:r>
      <w:r>
        <w:rPr>
          <w:vertAlign w:val="superscript"/>
        </w:rPr>
        <w:t>1,3</w:t>
      </w:r>
      <w:r>
        <w:t>*</w:t>
      </w:r>
    </w:p>
    <w:p w14:paraId="03572673" w14:textId="77777777" w:rsidR="005D1570" w:rsidRDefault="00075BA3">
      <w:pPr>
        <w:pStyle w:val="BodyText"/>
      </w:pPr>
      <w:r>
        <w:rPr>
          <w:b/>
          <w:bCs/>
        </w:rPr>
        <w:t>Author Affiliations:</w:t>
      </w:r>
    </w:p>
    <w:p w14:paraId="416AB16A" w14:textId="77777777" w:rsidR="005D1570" w:rsidRDefault="00075BA3">
      <w:pPr>
        <w:numPr>
          <w:ilvl w:val="0"/>
          <w:numId w:val="2"/>
        </w:numPr>
      </w:pPr>
      <w:r>
        <w:t>Conservation Ecology Center; Smithsonian Conservation Biology Institute; Front Royal, VA 22630, USA</w:t>
      </w:r>
    </w:p>
    <w:p w14:paraId="35250CB8" w14:textId="77777777" w:rsidR="005D1570" w:rsidRDefault="00075BA3">
      <w:pPr>
        <w:numPr>
          <w:ilvl w:val="0"/>
          <w:numId w:val="2"/>
        </w:numPr>
      </w:pPr>
      <w:r>
        <w:t>Department of Ecology and Evolutionary Biology, UCLA, Los Angeles, CA 90039, USA</w:t>
      </w:r>
    </w:p>
    <w:p w14:paraId="6965C72F" w14:textId="77777777" w:rsidR="005D1570" w:rsidRDefault="00075BA3">
      <w:pPr>
        <w:numPr>
          <w:ilvl w:val="0"/>
          <w:numId w:val="2"/>
        </w:numPr>
      </w:pPr>
      <w:r>
        <w:t>Smithsonian Tropical Research Institute; Panama, Republic of Panama</w:t>
      </w:r>
    </w:p>
    <w:p w14:paraId="009735D6" w14:textId="77777777" w:rsidR="005D1570" w:rsidRDefault="00075BA3">
      <w:pPr>
        <w:numPr>
          <w:ilvl w:val="0"/>
          <w:numId w:val="2"/>
        </w:numPr>
      </w:pPr>
      <w:r>
        <w:t>Center for Geospatial Analytics; North Carolina State University; Raleigh, NC 27607, USA</w:t>
      </w:r>
    </w:p>
    <w:p w14:paraId="43F90B77" w14:textId="77777777" w:rsidR="005D1570" w:rsidRDefault="00075BA3">
      <w:pPr>
        <w:numPr>
          <w:ilvl w:val="0"/>
          <w:numId w:val="2"/>
        </w:numPr>
      </w:pPr>
      <w:r>
        <w:t>Department of Organismic and Evolutionary Biology, Harvard University, Cambridge, MA 02138, USA</w:t>
      </w:r>
    </w:p>
    <w:p w14:paraId="44399AF7" w14:textId="77777777" w:rsidR="005D1570" w:rsidRDefault="00075BA3">
      <w:pPr>
        <w:numPr>
          <w:ilvl w:val="0"/>
          <w:numId w:val="2"/>
        </w:numPr>
      </w:pPr>
      <w:r>
        <w:t>Dep</w:t>
      </w:r>
      <w:r>
        <w:t>artment of Forestry, Michigan State University, East Lansing, MI 48824, USA</w:t>
      </w:r>
    </w:p>
    <w:p w14:paraId="70FAC6A6" w14:textId="77777777" w:rsidR="005D1570" w:rsidRDefault="00075BA3">
      <w:pPr>
        <w:numPr>
          <w:ilvl w:val="0"/>
          <w:numId w:val="2"/>
        </w:numPr>
      </w:pPr>
      <w:r>
        <w:t>Department of Civil &amp; Environmental Engineering, University of Michigan, Ann Arbor, MI 48109, USA</w:t>
      </w:r>
    </w:p>
    <w:p w14:paraId="5FA3D519" w14:textId="77777777" w:rsidR="005D1570" w:rsidRDefault="00075BA3">
      <w:pPr>
        <w:numPr>
          <w:ilvl w:val="0"/>
          <w:numId w:val="2"/>
        </w:numPr>
      </w:pPr>
      <w:r>
        <w:t>Department of Plant Sciences; University of California; Davis, CA, 95616, USA</w:t>
      </w:r>
    </w:p>
    <w:p w14:paraId="2B331798" w14:textId="77777777" w:rsidR="005D1570" w:rsidRDefault="00075BA3">
      <w:pPr>
        <w:pStyle w:val="FirstParagraph"/>
      </w:pPr>
      <w:r>
        <w:t>*cor</w:t>
      </w:r>
      <w:r>
        <w:t xml:space="preserve">responding author: </w:t>
      </w:r>
      <w:hyperlink r:id="rId7">
        <w:r>
          <w:rPr>
            <w:rStyle w:val="Hyperlink"/>
          </w:rPr>
          <w:t>teixeirak@si.edu</w:t>
        </w:r>
      </w:hyperlink>
      <w:r>
        <w:t>; +1 540 635 6546</w:t>
      </w:r>
    </w:p>
    <w:tbl>
      <w:tblPr>
        <w:tblStyle w:val="Table"/>
        <w:tblW w:w="5000" w:type="pct"/>
        <w:tblLook w:val="0020" w:firstRow="1" w:lastRow="0" w:firstColumn="0" w:lastColumn="0" w:noHBand="0" w:noVBand="0"/>
      </w:tblPr>
      <w:tblGrid>
        <w:gridCol w:w="4412"/>
        <w:gridCol w:w="1098"/>
        <w:gridCol w:w="2594"/>
        <w:gridCol w:w="1256"/>
      </w:tblGrid>
      <w:tr w:rsidR="005D1570" w14:paraId="13AE2371"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621CF131" w14:textId="77777777" w:rsidR="005D1570" w:rsidRDefault="00075BA3">
            <w:pPr>
              <w:pStyle w:val="Compact"/>
            </w:pPr>
            <w:r>
              <w:t>Text</w:t>
            </w:r>
          </w:p>
        </w:tc>
        <w:tc>
          <w:tcPr>
            <w:tcW w:w="0" w:type="auto"/>
          </w:tcPr>
          <w:p w14:paraId="0B5DCFE0" w14:textId="77777777" w:rsidR="005D1570" w:rsidRDefault="00075BA3">
            <w:pPr>
              <w:pStyle w:val="Compact"/>
            </w:pPr>
            <w:r>
              <w:t>word count</w:t>
            </w:r>
          </w:p>
        </w:tc>
        <w:tc>
          <w:tcPr>
            <w:tcW w:w="0" w:type="auto"/>
          </w:tcPr>
          <w:p w14:paraId="28FC8D82" w14:textId="77777777" w:rsidR="005D1570" w:rsidRDefault="00075BA3">
            <w:pPr>
              <w:pStyle w:val="Compact"/>
            </w:pPr>
            <w:r>
              <w:t>other</w:t>
            </w:r>
          </w:p>
        </w:tc>
        <w:tc>
          <w:tcPr>
            <w:tcW w:w="0" w:type="auto"/>
          </w:tcPr>
          <w:p w14:paraId="7BCD727D" w14:textId="77777777" w:rsidR="005D1570" w:rsidRDefault="00075BA3">
            <w:pPr>
              <w:pStyle w:val="Compact"/>
            </w:pPr>
            <w:r>
              <w:t>n</w:t>
            </w:r>
          </w:p>
        </w:tc>
      </w:tr>
      <w:tr w:rsidR="005D1570" w14:paraId="40990DAD" w14:textId="77777777">
        <w:tc>
          <w:tcPr>
            <w:tcW w:w="0" w:type="auto"/>
          </w:tcPr>
          <w:p w14:paraId="1A926D9C" w14:textId="77777777" w:rsidR="005D1570" w:rsidRDefault="00075BA3">
            <w:pPr>
              <w:pStyle w:val="Compact"/>
            </w:pPr>
            <w:r>
              <w:t>Total word count (excluding summary, references and legends)</w:t>
            </w:r>
          </w:p>
        </w:tc>
        <w:tc>
          <w:tcPr>
            <w:tcW w:w="0" w:type="auto"/>
          </w:tcPr>
          <w:p w14:paraId="7E83BF0D" w14:textId="77777777" w:rsidR="005D1570" w:rsidRDefault="00075BA3">
            <w:pPr>
              <w:pStyle w:val="Compact"/>
            </w:pPr>
            <w:r>
              <w:t>8565</w:t>
            </w:r>
          </w:p>
        </w:tc>
        <w:tc>
          <w:tcPr>
            <w:tcW w:w="0" w:type="auto"/>
          </w:tcPr>
          <w:p w14:paraId="1F455D92" w14:textId="77777777" w:rsidR="005D1570" w:rsidRDefault="00075BA3">
            <w:pPr>
              <w:pStyle w:val="Compact"/>
            </w:pPr>
            <w:r>
              <w:t>No. of figures</w:t>
            </w:r>
          </w:p>
        </w:tc>
        <w:tc>
          <w:tcPr>
            <w:tcW w:w="0" w:type="auto"/>
          </w:tcPr>
          <w:p w14:paraId="432369A7" w14:textId="77777777" w:rsidR="005D1570" w:rsidRDefault="00075BA3">
            <w:pPr>
              <w:pStyle w:val="Compact"/>
            </w:pPr>
            <w:r>
              <w:t>6 (all colour)</w:t>
            </w:r>
          </w:p>
        </w:tc>
      </w:tr>
      <w:tr w:rsidR="005D1570" w14:paraId="1EF80329" w14:textId="77777777">
        <w:tc>
          <w:tcPr>
            <w:tcW w:w="0" w:type="auto"/>
          </w:tcPr>
          <w:p w14:paraId="4AAE6FCD" w14:textId="77777777" w:rsidR="005D1570" w:rsidRDefault="00075BA3">
            <w:pPr>
              <w:pStyle w:val="Compact"/>
            </w:pPr>
            <w:r>
              <w:t>Summary</w:t>
            </w:r>
          </w:p>
        </w:tc>
        <w:tc>
          <w:tcPr>
            <w:tcW w:w="0" w:type="auto"/>
          </w:tcPr>
          <w:p w14:paraId="2103F007" w14:textId="77777777" w:rsidR="005D1570" w:rsidRDefault="00075BA3">
            <w:pPr>
              <w:pStyle w:val="Compact"/>
            </w:pPr>
            <w:r>
              <w:t>200</w:t>
            </w:r>
          </w:p>
        </w:tc>
        <w:tc>
          <w:tcPr>
            <w:tcW w:w="0" w:type="auto"/>
          </w:tcPr>
          <w:p w14:paraId="2F1C0D3E" w14:textId="77777777" w:rsidR="005D1570" w:rsidRDefault="00075BA3">
            <w:pPr>
              <w:pStyle w:val="Compact"/>
            </w:pPr>
            <w:r>
              <w:t>No. of Tables</w:t>
            </w:r>
          </w:p>
        </w:tc>
        <w:tc>
          <w:tcPr>
            <w:tcW w:w="0" w:type="auto"/>
          </w:tcPr>
          <w:p w14:paraId="6234CF0D" w14:textId="77777777" w:rsidR="005D1570" w:rsidRDefault="00075BA3">
            <w:pPr>
              <w:pStyle w:val="Compact"/>
            </w:pPr>
            <w:r>
              <w:t>2</w:t>
            </w:r>
          </w:p>
        </w:tc>
      </w:tr>
      <w:tr w:rsidR="005D1570" w14:paraId="7FADD8D3" w14:textId="77777777">
        <w:tc>
          <w:tcPr>
            <w:tcW w:w="0" w:type="auto"/>
          </w:tcPr>
          <w:p w14:paraId="2B9E02C7" w14:textId="77777777" w:rsidR="005D1570" w:rsidRDefault="00075BA3">
            <w:pPr>
              <w:pStyle w:val="Compact"/>
            </w:pPr>
            <w:r>
              <w:t>Introduction</w:t>
            </w:r>
          </w:p>
        </w:tc>
        <w:tc>
          <w:tcPr>
            <w:tcW w:w="0" w:type="auto"/>
          </w:tcPr>
          <w:p w14:paraId="67DD5FB0" w14:textId="77777777" w:rsidR="005D1570" w:rsidRDefault="00075BA3">
            <w:pPr>
              <w:pStyle w:val="Compact"/>
            </w:pPr>
            <w:r>
              <w:t>496</w:t>
            </w:r>
          </w:p>
        </w:tc>
        <w:tc>
          <w:tcPr>
            <w:tcW w:w="0" w:type="auto"/>
          </w:tcPr>
          <w:p w14:paraId="32ACC326" w14:textId="77777777" w:rsidR="005D1570" w:rsidRDefault="00075BA3">
            <w:pPr>
              <w:pStyle w:val="Compact"/>
            </w:pPr>
            <w:r>
              <w:t>No of Supporting Information files</w:t>
            </w:r>
          </w:p>
        </w:tc>
        <w:tc>
          <w:tcPr>
            <w:tcW w:w="0" w:type="auto"/>
          </w:tcPr>
          <w:p w14:paraId="28C744F9" w14:textId="77777777" w:rsidR="005D1570" w:rsidRDefault="00075BA3">
            <w:pPr>
              <w:pStyle w:val="Compact"/>
            </w:pPr>
            <w:r>
              <w:t>6</w:t>
            </w:r>
          </w:p>
        </w:tc>
      </w:tr>
      <w:tr w:rsidR="005D1570" w14:paraId="025DCD67" w14:textId="77777777">
        <w:tc>
          <w:tcPr>
            <w:tcW w:w="0" w:type="auto"/>
          </w:tcPr>
          <w:p w14:paraId="4B6404B9" w14:textId="77777777" w:rsidR="005D1570" w:rsidRDefault="00075BA3">
            <w:pPr>
              <w:pStyle w:val="Compact"/>
            </w:pPr>
            <w:r>
              <w:t>Review of vertical gradients</w:t>
            </w:r>
          </w:p>
        </w:tc>
        <w:tc>
          <w:tcPr>
            <w:tcW w:w="0" w:type="auto"/>
          </w:tcPr>
          <w:p w14:paraId="5716009A" w14:textId="77777777" w:rsidR="005D1570" w:rsidRDefault="00075BA3">
            <w:pPr>
              <w:pStyle w:val="Compact"/>
            </w:pPr>
            <w:r>
              <w:t>5976</w:t>
            </w:r>
          </w:p>
        </w:tc>
        <w:tc>
          <w:tcPr>
            <w:tcW w:w="0" w:type="auto"/>
          </w:tcPr>
          <w:p w14:paraId="0221F428" w14:textId="77777777" w:rsidR="005D1570" w:rsidRDefault="005D1570"/>
        </w:tc>
        <w:tc>
          <w:tcPr>
            <w:tcW w:w="0" w:type="auto"/>
          </w:tcPr>
          <w:p w14:paraId="6BA05EB2" w14:textId="77777777" w:rsidR="005D1570" w:rsidRDefault="005D1570"/>
        </w:tc>
      </w:tr>
      <w:tr w:rsidR="005D1570" w14:paraId="38C23A71" w14:textId="77777777">
        <w:tc>
          <w:tcPr>
            <w:tcW w:w="0" w:type="auto"/>
          </w:tcPr>
          <w:p w14:paraId="639DA0D6" w14:textId="77777777" w:rsidR="005D1570" w:rsidRDefault="00075BA3">
            <w:pPr>
              <w:pStyle w:val="Compact"/>
            </w:pPr>
            <w:r>
              <w:t>Implications</w:t>
            </w:r>
          </w:p>
        </w:tc>
        <w:tc>
          <w:tcPr>
            <w:tcW w:w="0" w:type="auto"/>
          </w:tcPr>
          <w:p w14:paraId="31302955" w14:textId="77777777" w:rsidR="005D1570" w:rsidRDefault="00075BA3">
            <w:pPr>
              <w:pStyle w:val="Compact"/>
            </w:pPr>
            <w:r>
              <w:t>1753</w:t>
            </w:r>
          </w:p>
        </w:tc>
        <w:tc>
          <w:tcPr>
            <w:tcW w:w="0" w:type="auto"/>
          </w:tcPr>
          <w:p w14:paraId="1FAE6877" w14:textId="77777777" w:rsidR="005D1570" w:rsidRDefault="005D1570"/>
        </w:tc>
        <w:tc>
          <w:tcPr>
            <w:tcW w:w="0" w:type="auto"/>
          </w:tcPr>
          <w:p w14:paraId="00EA54C2" w14:textId="77777777" w:rsidR="005D1570" w:rsidRDefault="005D1570"/>
        </w:tc>
      </w:tr>
      <w:tr w:rsidR="005D1570" w14:paraId="3D4D715C" w14:textId="77777777">
        <w:tc>
          <w:tcPr>
            <w:tcW w:w="0" w:type="auto"/>
          </w:tcPr>
          <w:p w14:paraId="0E48E216" w14:textId="77777777" w:rsidR="005D1570" w:rsidRDefault="00075BA3">
            <w:pPr>
              <w:pStyle w:val="Compact"/>
            </w:pPr>
            <w:r>
              <w:t>Conclusions</w:t>
            </w:r>
          </w:p>
        </w:tc>
        <w:tc>
          <w:tcPr>
            <w:tcW w:w="0" w:type="auto"/>
          </w:tcPr>
          <w:p w14:paraId="1D162D8D" w14:textId="77777777" w:rsidR="005D1570" w:rsidRDefault="00075BA3">
            <w:pPr>
              <w:pStyle w:val="Compact"/>
            </w:pPr>
            <w:r>
              <w:t>156</w:t>
            </w:r>
          </w:p>
        </w:tc>
        <w:tc>
          <w:tcPr>
            <w:tcW w:w="0" w:type="auto"/>
          </w:tcPr>
          <w:p w14:paraId="76DE3F9A" w14:textId="77777777" w:rsidR="005D1570" w:rsidRDefault="005D1570"/>
        </w:tc>
        <w:tc>
          <w:tcPr>
            <w:tcW w:w="0" w:type="auto"/>
          </w:tcPr>
          <w:p w14:paraId="473AFECA" w14:textId="77777777" w:rsidR="005D1570" w:rsidRDefault="005D1570"/>
        </w:tc>
      </w:tr>
      <w:tr w:rsidR="005D1570" w14:paraId="0ACCDD9F" w14:textId="77777777">
        <w:tc>
          <w:tcPr>
            <w:tcW w:w="0" w:type="auto"/>
          </w:tcPr>
          <w:p w14:paraId="5F02B86D" w14:textId="77777777" w:rsidR="005D1570" w:rsidRDefault="00075BA3">
            <w:pPr>
              <w:pStyle w:val="Compact"/>
            </w:pPr>
            <w:r>
              <w:t>Acknowledgments</w:t>
            </w:r>
          </w:p>
        </w:tc>
        <w:tc>
          <w:tcPr>
            <w:tcW w:w="0" w:type="auto"/>
          </w:tcPr>
          <w:p w14:paraId="066A1DEB" w14:textId="77777777" w:rsidR="005D1570" w:rsidRDefault="00075BA3">
            <w:pPr>
              <w:pStyle w:val="Compact"/>
            </w:pPr>
            <w:r>
              <w:t>##</w:t>
            </w:r>
          </w:p>
        </w:tc>
        <w:tc>
          <w:tcPr>
            <w:tcW w:w="0" w:type="auto"/>
          </w:tcPr>
          <w:p w14:paraId="300A7E90" w14:textId="77777777" w:rsidR="005D1570" w:rsidRDefault="005D1570"/>
        </w:tc>
        <w:tc>
          <w:tcPr>
            <w:tcW w:w="0" w:type="auto"/>
          </w:tcPr>
          <w:p w14:paraId="1DA62B03" w14:textId="77777777" w:rsidR="005D1570" w:rsidRDefault="005D1570"/>
        </w:tc>
      </w:tr>
    </w:tbl>
    <w:p w14:paraId="705ED3D5" w14:textId="77777777" w:rsidR="005D1570" w:rsidRDefault="00075BA3">
      <w:r>
        <w:br w:type="page"/>
      </w:r>
    </w:p>
    <w:p w14:paraId="00F17FA1" w14:textId="77777777" w:rsidR="005D1570" w:rsidRDefault="00075BA3">
      <w:pPr>
        <w:pStyle w:val="Heading2"/>
      </w:pPr>
      <w:bookmarkStart w:id="0" w:name="summary"/>
      <w:r>
        <w:lastRenderedPageBreak/>
        <w:t>Summary</w:t>
      </w:r>
    </w:p>
    <w:p w14:paraId="4BB9F0AB" w14:textId="77777777" w:rsidR="005D1570" w:rsidRDefault="00075BA3">
      <w:pPr>
        <w:pStyle w:val="FirstParagraph"/>
      </w:pPr>
      <w:r>
        <w:t>Rising temperatures are influencing forests on many scales, with potentially strong variation vertically across forest strata. Using published research and new analyses, we evaluate how microclimate and leaf temperatures, traits, and gas exchange vary vert</w:t>
      </w:r>
      <w:r>
        <w:t>ically in forests, shaping tree ecology and ecosystem function. In closed-canopy forests, upper-canopy leaves are exposed to the highest solar radiation and evaporative demand, which can elevate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particularly when transpiratio</w:t>
      </w:r>
      <w:r>
        <w:t xml:space="preserve">nal cooling is curtailed by limited stomatal conductance. However, foliar traits also vary across height or light gradients, partially mitigating the elevation of upper-canopy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Leaf metabolism generally increases with height across the vertical </w:t>
      </w:r>
      <w:r>
        <w:t>gradient, yet differences in thermal sensitivity and damage thresholds across the gradient appear modest. Scaling from leaves to trees, tall trees have higher absolute metabolic capacity and growth at both individual and ecosystem levels, yet are dispropor</w:t>
      </w:r>
      <w:r>
        <w:t xml:space="preserve">tionately vulnerable to drought and damaging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particularly under climate change. In contrast, understory trees experience fewer extreme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’s but have fewer cooling mechanisms and thus may be disproportionately impacted under hot, hu</w:t>
      </w:r>
      <w:r>
        <w:t>mid conditions, or when exposed to harsher conditions through canopy disturbance. As the climate changes, integrating the patterns and mechanisms reviewed here into models will be critical to forecasting forest-climate feedbacks.</w:t>
      </w:r>
    </w:p>
    <w:p w14:paraId="3752BE45" w14:textId="77777777" w:rsidR="005D1570" w:rsidRDefault="00075BA3">
      <w:pPr>
        <w:pStyle w:val="BodyText"/>
      </w:pPr>
      <w:r>
        <w:rPr>
          <w:b/>
          <w:bCs/>
        </w:rPr>
        <w:t>Key words</w:t>
      </w:r>
      <w:r>
        <w:t>: forest; vertica</w:t>
      </w:r>
      <w:r>
        <w:t>l gradients; microclimate; leaf temperature; leaf traits; gas exchange; ecosystem; climate change</w:t>
      </w:r>
    </w:p>
    <w:p w14:paraId="7C5A1C74" w14:textId="77777777" w:rsidR="005D1570" w:rsidRDefault="00075BA3">
      <w:r>
        <w:br w:type="page"/>
      </w:r>
    </w:p>
    <w:p w14:paraId="2802819B" w14:textId="77777777" w:rsidR="005D1570" w:rsidRDefault="00075BA3">
      <w:pPr>
        <w:pStyle w:val="Heading1"/>
      </w:pPr>
      <w:bookmarkStart w:id="1" w:name="i.-introduction"/>
      <w:bookmarkEnd w:id="0"/>
      <w:r>
        <w:lastRenderedPageBreak/>
        <w:t>I. Introduction</w:t>
      </w:r>
    </w:p>
    <w:p w14:paraId="0332EDB4" w14:textId="77777777" w:rsidR="005D1570" w:rsidRDefault="00075BA3">
      <w:pPr>
        <w:pStyle w:val="FirstParagraph"/>
      </w:pPr>
      <w:r>
        <w:t>Forest responses and feedbacks to climate change will have a critical influence on the future of Earth’s climate. Global average temperature</w:t>
      </w:r>
      <w:r>
        <w:t>s have risen 1.2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since 1900 (Rohde &amp; Hausfather, 2020) and are expected to reach or even exceed +1.5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in the next 20 years (IPCC, 2021), accompanied by increasing severity and frequency of heat waves (Meehl &amp; Tebaldi, 2004; IPCC, 2021) and hotter drou</w:t>
      </w:r>
      <w:r>
        <w:t xml:space="preserve">ghts (Trenberth </w:t>
      </w:r>
      <w:r>
        <w:rPr>
          <w:i/>
          <w:iCs/>
        </w:rPr>
        <w:t>et al.</w:t>
      </w:r>
      <w:r>
        <w:t xml:space="preserve">, 2014). These changes are expected to have profound effects on tree metabolism and forest ecosystem function (Breshears </w:t>
      </w:r>
      <w:r>
        <w:rPr>
          <w:i/>
          <w:iCs/>
        </w:rPr>
        <w:t>et al.</w:t>
      </w:r>
      <w:r>
        <w:t xml:space="preserve">, 2021; Pörtner </w:t>
      </w:r>
      <w:r>
        <w:rPr>
          <w:i/>
          <w:iCs/>
        </w:rPr>
        <w:t>et al.</w:t>
      </w:r>
      <w:r>
        <w:t>, 2021) by altering rates of photosynthesis and respiration (Corlett, 2011; Breshears</w:t>
      </w:r>
      <w:r>
        <w:t xml:space="preserve"> </w:t>
      </w:r>
      <w:r>
        <w:rPr>
          <w:i/>
          <w:iCs/>
        </w:rPr>
        <w:t>et al.</w:t>
      </w:r>
      <w:r>
        <w:t xml:space="preserve">, 2021; Scafaro </w:t>
      </w:r>
      <w:r>
        <w:rPr>
          <w:i/>
          <w:iCs/>
        </w:rPr>
        <w:t>et al.</w:t>
      </w:r>
      <w:r>
        <w:t xml:space="preserve">, 2021), causing foliar damage during heat waves (Corlett, 2011; O’Sullivan </w:t>
      </w:r>
      <w:r>
        <w:rPr>
          <w:i/>
          <w:iCs/>
        </w:rPr>
        <w:t>et al.</w:t>
      </w:r>
      <w:r>
        <w:t xml:space="preserve">, 2017), and reducing growth and elevating mortality during drought (McDowell </w:t>
      </w:r>
      <w:r>
        <w:rPr>
          <w:i/>
          <w:iCs/>
        </w:rPr>
        <w:t>et al.</w:t>
      </w:r>
      <w:r>
        <w:t xml:space="preserve">, 2020; Breshears </w:t>
      </w:r>
      <w:r>
        <w:rPr>
          <w:i/>
          <w:iCs/>
        </w:rPr>
        <w:t>et al.</w:t>
      </w:r>
      <w:r>
        <w:t>, 2021). The net result of higher tem</w:t>
      </w:r>
      <w:r>
        <w:t xml:space="preserve">peratures may be increased or decreased tree growth and forest carbon sequestration, with decreases being more commonly documented across the world’s forests (Oishi </w:t>
      </w:r>
      <w:r>
        <w:rPr>
          <w:i/>
          <w:iCs/>
        </w:rPr>
        <w:t>et al.</w:t>
      </w:r>
      <w:r>
        <w:t xml:space="preserve">, 2018; Sullivan </w:t>
      </w:r>
      <w:r>
        <w:rPr>
          <w:i/>
          <w:iCs/>
        </w:rPr>
        <w:t>et al.</w:t>
      </w:r>
      <w:r>
        <w:t xml:space="preserve">, 2020; Anderson-Teixeira </w:t>
      </w:r>
      <w:r>
        <w:rPr>
          <w:i/>
          <w:iCs/>
        </w:rPr>
        <w:t>et al.</w:t>
      </w:r>
      <w:r>
        <w:t>, 2021). The resulting feedbac</w:t>
      </w:r>
      <w:r>
        <w:t xml:space="preserve">ks to the climate system, carbon storage, and changes in albedo and hydrology will in turn impact the future trajectory of climate change (Bonan, 2016), yet the degree of the impact remains uncertain (Friedlingstein </w:t>
      </w:r>
      <w:r>
        <w:rPr>
          <w:i/>
          <w:iCs/>
        </w:rPr>
        <w:t>et al.</w:t>
      </w:r>
      <w:r>
        <w:t xml:space="preserve">, 2006; Krause </w:t>
      </w:r>
      <w:r>
        <w:rPr>
          <w:i/>
          <w:iCs/>
        </w:rPr>
        <w:t>et al.</w:t>
      </w:r>
      <w:r>
        <w:t>, 2018).</w:t>
      </w:r>
    </w:p>
    <w:p w14:paraId="53D5D66D" w14:textId="77777777" w:rsidR="005D1570" w:rsidRDefault="00075BA3">
      <w:pPr>
        <w:pStyle w:val="BodyText"/>
      </w:pPr>
      <w:r>
        <w:t>A gr</w:t>
      </w:r>
      <w:r>
        <w:t>eat measure of uncertainty arises due to the differential impacts of rising temperatures on trees of differential size and crown position, especially as small understory trees exist in microenvironments that are substantially buffered by more exposed canop</w:t>
      </w:r>
      <w:r>
        <w:t xml:space="preserve">y trees (Davis </w:t>
      </w:r>
      <w:r>
        <w:rPr>
          <w:i/>
          <w:iCs/>
        </w:rPr>
        <w:t>et al.</w:t>
      </w:r>
      <w:r>
        <w:t xml:space="preserve">, 2019a; Zellweger </w:t>
      </w:r>
      <w:r>
        <w:rPr>
          <w:i/>
          <w:iCs/>
        </w:rPr>
        <w:t>et al.</w:t>
      </w:r>
      <w:r>
        <w:t xml:space="preserve">, 2019). Forests are vertically and horizontally stratified, with canopies playing a crucial role in moderating forest climatic conditions (Ozanne, 2003; Nakamura </w:t>
      </w:r>
      <w:r>
        <w:rPr>
          <w:i/>
          <w:iCs/>
        </w:rPr>
        <w:t>et al.</w:t>
      </w:r>
      <w:r>
        <w:t>, 2017), including buffering understory m</w:t>
      </w:r>
      <w:r>
        <w:t xml:space="preserve">icroclimates from extreme meteorological conditions (Zellweger </w:t>
      </w:r>
      <w:r>
        <w:rPr>
          <w:i/>
          <w:iCs/>
        </w:rPr>
        <w:t>et al.</w:t>
      </w:r>
      <w:r>
        <w:t>, 2019). This creates a vertical stratification of the biophysical environment such as temperature, light, wind, humidity and CO</w:t>
      </w:r>
      <w:r>
        <w:rPr>
          <w:vertAlign w:val="subscript"/>
        </w:rPr>
        <w:t>2</w:t>
      </w:r>
      <w:r>
        <w:t xml:space="preserve"> concentrations that influences leaf traits, thermoregulat</w:t>
      </w:r>
      <w:r>
        <w:t xml:space="preserve">ion and metabolism along the gradient, with implications for whole plant performance (Michaletz </w:t>
      </w:r>
      <w:r>
        <w:rPr>
          <w:i/>
          <w:iCs/>
        </w:rPr>
        <w:t>et al.</w:t>
      </w:r>
      <w:r>
        <w:t xml:space="preserve">, 2016; Fauset </w:t>
      </w:r>
      <w:r>
        <w:rPr>
          <w:i/>
          <w:iCs/>
        </w:rPr>
        <w:t>et al.</w:t>
      </w:r>
      <w:r>
        <w:t>, 2018). Despite the fact that this vertical gradient inevitably shapes nearly every aspect of plant metabolism, demography, and ecol</w:t>
      </w:r>
      <w:r>
        <w:t>ogy, we lack comprehensive understanding of these gradients (but see Niinemets &amp; Valladares, 2004). Importantly, this limits our ability to understand how warming temperatures will affect leaf-level metabolism, whole-plant performance, and, in turn, forest</w:t>
      </w:r>
      <w:r>
        <w:t xml:space="preserve"> ecosystem dynamics, biodiversity, energy balance, ecosystem function, and biosphere-atmosphere interactions.</w:t>
      </w:r>
    </w:p>
    <w:p w14:paraId="4D8FEABE" w14:textId="77777777" w:rsidR="005D1570" w:rsidRDefault="00075BA3">
      <w:pPr>
        <w:pStyle w:val="BodyText"/>
      </w:pPr>
      <w:r>
        <w:t>Here, we review how the biophysical environment and plant form and function vary across the vertical gradient in forests. We focus on five key the</w:t>
      </w:r>
      <w:r>
        <w:t>mes (Fig. 1): (1) the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(3) the leaf traits that most strongly influence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(4) leaf gas exchange (including stomatal and boundary layer conductance, photosynthesis, respiration, and volati</w:t>
      </w:r>
      <w:r>
        <w:t>le organic compound emission) and its thermal sensitivity; and (5) tree and ecosystem ecology. We then consider the implications for understanding forest responses to global change, including how these responses scale across space and time.</w:t>
      </w:r>
    </w:p>
    <w:p w14:paraId="252D4F05" w14:textId="77777777" w:rsidR="005D1570" w:rsidRDefault="00075BA3">
      <w:pPr>
        <w:pStyle w:val="CaptionedFigure"/>
      </w:pPr>
      <w:r>
        <w:rPr>
          <w:noProof/>
        </w:rPr>
        <w:lastRenderedPageBreak/>
        <w:drawing>
          <wp:inline distT="0" distB="0" distL="0" distR="0" wp14:anchorId="65B720F6" wp14:editId="3D787434">
            <wp:extent cx="5334000" cy="3990580"/>
            <wp:effectExtent l="0" t="0" r="0" b="0"/>
            <wp:docPr id="1" name="Picture"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wp:cNvGraphicFramePr/>
            <a:graphic xmlns:a="http://schemas.openxmlformats.org/drawingml/2006/main">
              <a:graphicData uri="http://schemas.openxmlformats.org/drawingml/2006/picture">
                <pic:pic xmlns:pic="http://schemas.openxmlformats.org/drawingml/2006/picture">
                  <pic:nvPicPr>
                    <pic:cNvPr id="0" name="Picture" descr="schematics/Schematic%20figure%201.png"/>
                    <pic:cNvPicPr>
                      <a:picLocks noChangeAspect="1" noChangeArrowheads="1"/>
                    </pic:cNvPicPr>
                  </pic:nvPicPr>
                  <pic:blipFill>
                    <a:blip r:embed="rId8"/>
                    <a:stretch>
                      <a:fillRect/>
                    </a:stretch>
                  </pic:blipFill>
                  <pic:spPr bwMode="auto">
                    <a:xfrm>
                      <a:off x="0" y="0"/>
                      <a:ext cx="5334000" cy="3990580"/>
                    </a:xfrm>
                    <a:prstGeom prst="rect">
                      <a:avLst/>
                    </a:prstGeom>
                    <a:noFill/>
                    <a:ln w="9525">
                      <a:noFill/>
                      <a:headEnd/>
                      <a:tailEnd/>
                    </a:ln>
                  </pic:spPr>
                </pic:pic>
              </a:graphicData>
            </a:graphic>
          </wp:inline>
        </w:drawing>
      </w:r>
    </w:p>
    <w:p w14:paraId="563D3E0B" w14:textId="77777777" w:rsidR="005D1570" w:rsidRDefault="00075BA3">
      <w:pPr>
        <w:pStyle w:val="ImageCaption"/>
      </w:pPr>
      <w:r>
        <w:rPr>
          <w:b/>
          <w:bCs/>
        </w:rPr>
        <w:t>Figure 1. Sch</w:t>
      </w:r>
      <w:r>
        <w:rPr>
          <w:b/>
          <w:bCs/>
        </w:rPr>
        <w:t>ematic summarizing vertical gradients in forests according to (1)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Pr>
          <w:b/>
          <w:bCs/>
        </w:rPr>
        <w:t>), (3) leaf traits, (4) leaf metabolism, and (5) tree and ecosystem ecology.</w:t>
      </w:r>
      <w:r>
        <w:t xml:space="preserve"> Abbreviations are as follows: VPD: vapor pressure defici</w:t>
      </w:r>
      <w:r>
        <w:t xml:space="preserve">t;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leaf-to-air temperature difference; LMA: leaf mass per area, VAZ: violaxanthin, antheraxanthin and zeaxanthin concentrations, VOC: volatile organic compounds; T sensitivity: temperature sensitivity; ET: evapotranspiration. Here, we summarize conditions i</w:t>
      </w:r>
      <w:r>
        <w:t>n closed-canopy forests during growing season and daytime conditions; patterns tend to be weaker, or sometimes reversed, in more open forests, when canopy trees are seasonally deciduous, or at nighttime. Arrows indicate direction of increase, with double-p</w:t>
      </w:r>
      <w:r>
        <w:t>ointed arrows indicating that the direction of the trend is uncertain or inconsistent.</w:t>
      </w:r>
    </w:p>
    <w:p w14:paraId="068213ED" w14:textId="77777777" w:rsidR="005D1570" w:rsidRDefault="00075BA3">
      <w:pPr>
        <w:pStyle w:val="Heading1"/>
      </w:pPr>
      <w:bookmarkStart w:id="2" w:name="ii.-review-of-vertical-gradients"/>
      <w:bookmarkEnd w:id="1"/>
      <w:r>
        <w:t>II. Review of vertical gradients</w:t>
      </w:r>
    </w:p>
    <w:p w14:paraId="47431C1A" w14:textId="77777777" w:rsidR="005D1570" w:rsidRDefault="00075BA3">
      <w:pPr>
        <w:pStyle w:val="Heading2"/>
      </w:pPr>
      <w:bookmarkStart w:id="3" w:name="the-biophysical-environment"/>
      <w:r>
        <w:t>1. The biophysical environment</w:t>
      </w:r>
    </w:p>
    <w:p w14:paraId="7499E357" w14:textId="77777777" w:rsidR="005D1570" w:rsidRDefault="00075BA3">
      <w:pPr>
        <w:pStyle w:val="FirstParagraph"/>
      </w:pPr>
      <w:r>
        <w:t>The biophysical environment, defined here to include the physical structure of the vegetation and associa</w:t>
      </w:r>
      <w:r>
        <w:t>ted physical conditions, varies across the vertical gradient from the forest floor to the top of the canopy (Figs. 1, 2), with physical conditions in large part determined by the structure of the forest. In this section, we supplement a review of the exist</w:t>
      </w:r>
      <w:r>
        <w:t xml:space="preserve">ing literature with a new analysis of data on vegetation structure and vertical microclimate profiles from focal sites within the U.S. National Ecological Observatory </w:t>
      </w:r>
      <w:r>
        <w:lastRenderedPageBreak/>
        <w:t>Network (NEON; Fig. 2, Supporting Information Methods S1, Supporting Information Figure S</w:t>
      </w:r>
      <w:r>
        <w:t>1). While the focus here is on vertical gradients, it is important to note that in heterogeneous canopies with high gap fractions and large variation in tree height, or at forest edges, the biophysical environment can be more closely linked to the distance</w:t>
      </w:r>
      <w:r>
        <w:t xml:space="preserve"> from the outer edge of vegetation than to height (Lowman &amp; Rinker, 1995).</w:t>
      </w:r>
    </w:p>
    <w:p w14:paraId="4EB36EE6" w14:textId="77777777" w:rsidR="005D1570" w:rsidRDefault="00075BA3">
      <w:pPr>
        <w:pStyle w:val="CaptionedFigure"/>
      </w:pPr>
      <w:r>
        <w:rPr>
          <w:noProof/>
        </w:rPr>
        <w:drawing>
          <wp:inline distT="0" distB="0" distL="0" distR="0" wp14:anchorId="510ECBE0" wp14:editId="3FB03A2D">
            <wp:extent cx="5334000" cy="3333750"/>
            <wp:effectExtent l="0" t="0" r="0" b="0"/>
            <wp:docPr id="2" name="Picture"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wp:cNvGraphicFramePr/>
            <a:graphic xmlns:a="http://schemas.openxmlformats.org/drawingml/2006/main">
              <a:graphicData uri="http://schemas.openxmlformats.org/drawingml/2006/picture">
                <pic:pic xmlns:pic="http://schemas.openxmlformats.org/drawingml/2006/picture">
                  <pic:nvPicPr>
                    <pic:cNvPr id="0" name="Picture" descr="NEON_height_profiles/figures/Fig2_normalized.png"/>
                    <pic:cNvPicPr>
                      <a:picLocks noChangeAspect="1" noChangeArrowheads="1"/>
                    </pic:cNvPicPr>
                  </pic:nvPicPr>
                  <pic:blipFill>
                    <a:blip r:embed="rId9"/>
                    <a:stretch>
                      <a:fillRect/>
                    </a:stretch>
                  </pic:blipFill>
                  <pic:spPr bwMode="auto">
                    <a:xfrm>
                      <a:off x="0" y="0"/>
                      <a:ext cx="5334000" cy="3333750"/>
                    </a:xfrm>
                    <a:prstGeom prst="rect">
                      <a:avLst/>
                    </a:prstGeom>
                    <a:noFill/>
                    <a:ln w="9525">
                      <a:noFill/>
                      <a:headEnd/>
                      <a:tailEnd/>
                    </a:ln>
                  </pic:spPr>
                </pic:pic>
              </a:graphicData>
            </a:graphic>
          </wp:inline>
        </w:drawing>
      </w:r>
    </w:p>
    <w:p w14:paraId="54B255C7" w14:textId="77777777" w:rsidR="005D1570" w:rsidRDefault="00075BA3">
      <w:pPr>
        <w:pStyle w:val="ImageCaption"/>
      </w:pPr>
      <w:r>
        <w:rPr>
          <w:b/>
          <w:bCs/>
        </w:rPr>
        <w:t>Figure 2. Vertical gradients in the biophysical environment for six US forest sites in the National Ecological Observatory Network (NEON)</w:t>
      </w:r>
      <w:r>
        <w:t>. Height profiles, normalized relative to the top of the canopy, are shown for: growing season (a) modelled leaf area d</w:t>
      </w:r>
      <w:r>
        <w:t>ensity, (b) estimated proportion of sun leaves, and (c) proportion of light incident to the top of the canopy (as fraction relative to to top of canopy), and for July mean ± 1 standard deviation for (d) maximum photosynthetically active radiation (PAR), (e</w:t>
      </w:r>
      <w:r>
        <w:t>) maximum wind speed, (f) minimum humidity (min RH), (g) maximum 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(h) maximum biological temperature, (</w:t>
      </w:r>
      <m:oMath>
        <m:sSub>
          <m:sSubPr>
            <m:ctrlPr>
              <w:rPr>
                <w:rFonts w:ascii="Cambria Math" w:hAnsi="Cambria Math"/>
              </w:rPr>
            </m:ctrlPr>
          </m:sSubPr>
          <m:e>
            <m:r>
              <w:rPr>
                <w:rFonts w:ascii="Cambria Math" w:hAnsi="Cambria Math"/>
              </w:rPr>
              <m:t>T</m:t>
            </m:r>
          </m:e>
          <m:sub>
            <m:r>
              <w:rPr>
                <w:rFonts w:ascii="Cambria Math" w:hAnsi="Cambria Math"/>
              </w:rPr>
              <m:t>bio</m:t>
            </m:r>
          </m:sub>
        </m:sSub>
      </m:oMath>
      <w:r>
        <w:t>). Measurements extend from ground level (normalized height = 0 m) to the top of the canopy (horizontal dashed lin</w:t>
      </w:r>
      <w:r>
        <w:t>e at normalized height = 1) or above (d-g). Variables shown in panels a-c are derived from lidar, and those shown in panels d-h from micrometeorological tower data. Sites, which represent a variety of forest structures, include a mixed northern hardwood fo</w:t>
      </w:r>
      <w:r>
        <w:t>rest (Harvard Forest, MA; HARV), a subtropical longleaf pine savanna (Ordway-Swisher Biological Station, FL; OSBS), a tropical montane broadleaf evergreen forest (Pu’u Maka’ala Natural Area Reserve, Hawai’i; PUUM), two temperate broadleaf forests (Smithson</w:t>
      </w:r>
      <w:r>
        <w:t>ian Conservation Biology Institute, VA, SCBI; Smithsonian Environmental Research Center, MD, SERC), and a coniferous forest (Wind River Experimental Forests, WA; WREF). Further site information is given in Supporting Information Table S1, and analysis deta</w:t>
      </w:r>
      <w:r>
        <w:t>ils in Supporting Information Methods S1. Vertical profiles in micrometeorological variables (d-h) at all forested NEON sites are shown in Supporting Information Figure S1.</w:t>
      </w:r>
    </w:p>
    <w:p w14:paraId="5891A688" w14:textId="77777777" w:rsidR="005D1570" w:rsidRDefault="00075BA3">
      <w:pPr>
        <w:pStyle w:val="BodyText"/>
      </w:pPr>
      <w:r>
        <w:lastRenderedPageBreak/>
        <w:t xml:space="preserve">Canopy foliage acts as the primary physical barrier between the atmosphere and the </w:t>
      </w:r>
      <w:r>
        <w:t>forest floor, buffering multiple aspects of the understory conditions from large fluctuations in conditions experienced above the canopy. It is critical in influencing – and is influenced by – the vertical biophysical gradient (Fig. 2). Leaf area density (</w:t>
      </w:r>
      <w:r>
        <w:rPr>
          <w:i/>
          <w:iCs/>
        </w:rPr>
        <w:t>i.e.</w:t>
      </w:r>
      <w:r>
        <w:t>, leaf area per unit volume) patterns along the vertical gradient are heterogeneous across forests (Fig. 2a-b, Supporting Information Figure S1). Tropical and temperate forests with dense canopies dominated by broadleaf trees generally have highest lea</w:t>
      </w:r>
      <w:r>
        <w:t>f area density in the canopy layer (i.e., that formed by the crowns of dominant trees), but understory leaf area density is often relatively high as well, sometimes causing undulating patterns with height (e.g., SCBI, SERC and HARV, Fig. 2a, Terborgh, 1985</w:t>
      </w:r>
      <w:r>
        <w:t xml:space="preserve">; Parker </w:t>
      </w:r>
      <w:r>
        <w:rPr>
          <w:i/>
          <w:iCs/>
        </w:rPr>
        <w:t>et al.</w:t>
      </w:r>
      <w:r>
        <w:t>, 1989; Ashton &amp; Hall, 1992; Koike &amp; Syahbuddin, 1993). In forests with more open upper canopies, including many needle-leaf forests, leaf area density can be predominantly accumulated in the lower canopy or understory layers (e.g., PUUM and</w:t>
      </w:r>
      <w:r>
        <w:t xml:space="preserve"> WREF, Fig. 2a, Baldocchi </w:t>
      </w:r>
      <w:r>
        <w:rPr>
          <w:i/>
          <w:iCs/>
        </w:rPr>
        <w:t>et al.</w:t>
      </w:r>
      <w:r>
        <w:t xml:space="preserve">, 1997; Law </w:t>
      </w:r>
      <w:r>
        <w:rPr>
          <w:i/>
          <w:iCs/>
        </w:rPr>
        <w:t>et al.</w:t>
      </w:r>
      <w:r>
        <w:t xml:space="preserve">, 2001; Bonan, 2016; Hanberry </w:t>
      </w:r>
      <w:r>
        <w:rPr>
          <w:i/>
          <w:iCs/>
        </w:rPr>
        <w:t>et al.</w:t>
      </w:r>
      <w:r>
        <w:t xml:space="preserve">, 2020). Soil moisture conditions, topography, and gap formations following disturbances all alter foliage patterns (e.g., Bonan, 2016; Almeida </w:t>
      </w:r>
      <w:r>
        <w:rPr>
          <w:i/>
          <w:iCs/>
        </w:rPr>
        <w:t>et al.</w:t>
      </w:r>
      <w:r>
        <w:t xml:space="preserve">, 2016; Stark </w:t>
      </w:r>
      <w:r>
        <w:rPr>
          <w:i/>
          <w:iCs/>
        </w:rPr>
        <w:t>et al.</w:t>
      </w:r>
      <w:r>
        <w:t xml:space="preserve">, 2020; Hanberry </w:t>
      </w:r>
      <w:r>
        <w:rPr>
          <w:i/>
          <w:iCs/>
        </w:rPr>
        <w:t>et al.</w:t>
      </w:r>
      <w:r>
        <w:t xml:space="preserve">, 2020). In addition, seasonally dry and wet conditions, deciduousness, and phenology contribute to temporally shifting leaf area density patterns (Parker &amp; Tibbs, 2004; Parker </w:t>
      </w:r>
      <w:r>
        <w:rPr>
          <w:i/>
          <w:iCs/>
        </w:rPr>
        <w:t>et al.</w:t>
      </w:r>
      <w:r>
        <w:t>, 2019). In this review, we focus on growing seaso</w:t>
      </w:r>
      <w:r>
        <w:t>n conditions (peak leaf area index, LAI) unless otherwise noted.</w:t>
      </w:r>
    </w:p>
    <w:p w14:paraId="66AE972E" w14:textId="77777777" w:rsidR="005D1570" w:rsidRDefault="00075BA3">
      <w:pPr>
        <w:pStyle w:val="BodyText"/>
      </w:pPr>
      <w:r>
        <w:t>Light, specifically the proportion of incident light and photosynthetically active radiation (PAR), decreases from the canopy top to the forest floor. The profile shape of light is modified b</w:t>
      </w:r>
      <w:r>
        <w:t xml:space="preserve">y leaf area density, leaf clumping, canopy height, and vertical structure across species and forest types (Fig. 2a-d, Supporting Information Figure S1, Koike </w:t>
      </w:r>
      <w:r>
        <w:rPr>
          <w:i/>
          <w:iCs/>
        </w:rPr>
        <w:t>et al.</w:t>
      </w:r>
      <w:r>
        <w:t xml:space="preserve">, 2001; Bin </w:t>
      </w:r>
      <w:r>
        <w:rPr>
          <w:i/>
          <w:iCs/>
        </w:rPr>
        <w:t>et al.</w:t>
      </w:r>
      <w:r>
        <w:t xml:space="preserve">, 2022). Canopy foliage absorb a large portion of the direct light in PAR </w:t>
      </w:r>
      <w:r>
        <w:t>(400-700nm), and selectively filter incident light along the gradient, therefore altering the spectral characteristics of light received in the lower canopy and understory layers. Along with decreasing PAR, there is a decrease in the red (~685-690 nm) to f</w:t>
      </w:r>
      <w:r>
        <w:t xml:space="preserve">ar red (~730-740 nm) ratio of light as it reaches the forest floor, where understories receive diffused light enriched in near infrared radiation, and absorb light in wavelengths of 700-1000 nm (de Castro, 2000; Poorter </w:t>
      </w:r>
      <w:r>
        <w:rPr>
          <w:i/>
          <w:iCs/>
        </w:rPr>
        <w:t>et al.</w:t>
      </w:r>
      <w:r>
        <w:t>, 2000). Mid-canopies and unde</w:t>
      </w:r>
      <w:r>
        <w:t>rstories experience a highly dynamic light environment due to sunflecks, or brief increases in direct solar radiation, caused by small canopy gaps, wind-induced canopy movements or the sun’s passage across a dynamically structured canopy surface (Way &amp; Pea</w:t>
      </w:r>
      <w:r>
        <w:t>rcy, 2012). This light gradient is more pronounced in dense canopies, including broad-leaf and mixed forests (e.g., SCBI, SERC and HARV, Fig. 2d), than in forests with more open upper canopies, including many conifer forests (e.g., OSBS, PUUM, and WREF, Fi</w:t>
      </w:r>
      <w:r>
        <w:t xml:space="preserve">g. 2d, Supporting Information Figure S1, Chazdon &amp; Fetcher, 1984; Baldocchi </w:t>
      </w:r>
      <w:r>
        <w:rPr>
          <w:i/>
          <w:iCs/>
        </w:rPr>
        <w:t>et al.</w:t>
      </w:r>
      <w:r>
        <w:t xml:space="preserve">, 1997; Aussenac, 2000; Bartemucci </w:t>
      </w:r>
      <w:r>
        <w:rPr>
          <w:i/>
          <w:iCs/>
        </w:rPr>
        <w:t>et al.</w:t>
      </w:r>
      <w:r>
        <w:t xml:space="preserve">, 2006; Tymen </w:t>
      </w:r>
      <w:r>
        <w:rPr>
          <w:i/>
          <w:iCs/>
        </w:rPr>
        <w:t>et al.</w:t>
      </w:r>
      <w:r>
        <w:t xml:space="preserve">, 2017; Smith </w:t>
      </w:r>
      <w:r>
        <w:rPr>
          <w:i/>
          <w:iCs/>
        </w:rPr>
        <w:t>et al.</w:t>
      </w:r>
      <w:r>
        <w:t xml:space="preserve">, 2019; Parker </w:t>
      </w:r>
      <w:r>
        <w:rPr>
          <w:i/>
          <w:iCs/>
        </w:rPr>
        <w:t>et al.</w:t>
      </w:r>
      <w:r>
        <w:t>, 2019). The implications of this light gradient are that leaf traits va</w:t>
      </w:r>
      <w:r>
        <w:t xml:space="preserve">ry along the vertical gradient [Table 1], and that upper canopy leaves have higher potential photosynthetic rate (see section 4.2), but also greater propensity towards elevated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(see sections 2.2, 4.2).</w:t>
      </w:r>
    </w:p>
    <w:p w14:paraId="52EAAF81" w14:textId="77777777" w:rsidR="005D1570" w:rsidRDefault="00075BA3">
      <w:pPr>
        <w:pStyle w:val="BodyText"/>
      </w:pPr>
      <w:r>
        <w:t>Steep vertical profiles of wind speed, wate</w:t>
      </w:r>
      <w:r>
        <w:t>r vapor, CO</w:t>
      </w:r>
      <w:r>
        <w:rPr>
          <w:vertAlign w:val="subscript"/>
        </w:rPr>
        <w:t>2</w:t>
      </w:r>
      <w:r>
        <w:t xml:space="preserve"> and temperature might also occur within canopies, but are more difficult to predict and to generalize on the basis of theoretical first principles than are radiation profiles. Vertical transport at the macroscopic </w:t>
      </w:r>
      <w:r>
        <w:lastRenderedPageBreak/>
        <w:t>scale of a forest canopy is d</w:t>
      </w:r>
      <w:r>
        <w:t>ominated by turbulent transport rather than by molecular diffusion. Above the canopy, turbulent transport typically mimics diffusion – that is, vertical fluxes of heat, mass and momentum are proportional to their respective vertical gradients, and to trans</w:t>
      </w:r>
      <w:r>
        <w:t>fer coefficients (eddy diffusivities, often symbolized K) that depend on both friction and buoyancy (Penman &amp; Long, 1960). In this “K-theory” regime, wind speed declines logarithmically with proximity to the ground or canopy surface (Monteith &amp; Unsworth, 2</w:t>
      </w:r>
      <w:r>
        <w:t>013). Interaction with a plant canopy also attenuates wind, causing wind speed to decline through the canopy; for example, small plant elements can rapidly dissipate momentum within dense canopies (e.g., Raupach &amp; Shaw, 1982; Baldocchi &amp; Meyers, 1988). How</w:t>
      </w:r>
      <w:r>
        <w:t>ever, K-theory often fails within canopies, making forest verticcal wind profiles difficult to generalize from first principles (e.g., Denmead &amp; Bradley, 1987; Meyers &amp; Paw U, 1987; Raupach, 1989; Katul &amp; Albertson, 1999; Harman &amp; Finnigan, 2007). For exam</w:t>
      </w:r>
      <w:r>
        <w:t xml:space="preserve">ple, in the lower canopy, wind speed may decrease with height despite net downward momentum flux (Shaw, 1977), and temperature may increase with height despite upward sensible heat flux (e.g., Raupach, 1987). Such counter-gradient transport may arise from </w:t>
      </w:r>
      <w:r>
        <w:t>the intermittent generation, at the canopy surface, of large wakes or coherent eddy structures that periodically dip down through the canopy, gathering packets of warmed, humidified and CO</w:t>
      </w:r>
      <w:r>
        <w:rPr>
          <w:vertAlign w:val="subscript"/>
        </w:rPr>
        <w:t>2</w:t>
      </w:r>
      <w:r>
        <w:t>-enriched or –depleted air from beneath and within the canopy and f</w:t>
      </w:r>
      <w:r>
        <w:t>lushing them to the atmosphere above (Finnigan, 1979; Baldocchi &amp; Meyers, 1991). These “sweep-eject” events can couple understory conditions more directly to conditions above the canopy than beneath.</w:t>
      </w:r>
    </w:p>
    <w:p w14:paraId="105BC201" w14:textId="77777777" w:rsidR="005D1570" w:rsidRDefault="00075BA3">
      <w:pPr>
        <w:pStyle w:val="BodyText"/>
      </w:pPr>
      <w:r>
        <w:t>Despite these complexities of within-canopy transport, w</w:t>
      </w:r>
      <w:r>
        <w:t xml:space="preserve">ind speeds are generally much higher at the top of the canopy than within or beneath (Jiao-jun </w:t>
      </w:r>
      <w:r>
        <w:rPr>
          <w:i/>
          <w:iCs/>
        </w:rPr>
        <w:t>et al.</w:t>
      </w:r>
      <w:r>
        <w:t xml:space="preserve">, 2004; Jucker </w:t>
      </w:r>
      <w:r>
        <w:rPr>
          <w:i/>
          <w:iCs/>
        </w:rPr>
        <w:t>et al.</w:t>
      </w:r>
      <w:r>
        <w:t>, 2018). This holds true across the range of forest types (Fig. 2e, Supporting Information Figure S1, Barnard &amp; Bauerle, 2016; Hanberr</w:t>
      </w:r>
      <w:r>
        <w:t xml:space="preserve">y </w:t>
      </w:r>
      <w:r>
        <w:rPr>
          <w:i/>
          <w:iCs/>
        </w:rPr>
        <w:t>et al.</w:t>
      </w:r>
      <w:r>
        <w:t xml:space="preserve">, 2018, 2020; Jucker </w:t>
      </w:r>
      <w:r>
        <w:rPr>
          <w:i/>
          <w:iCs/>
        </w:rPr>
        <w:t>et al.</w:t>
      </w:r>
      <w:r>
        <w:t xml:space="preserve">, 2018; McGregor </w:t>
      </w:r>
      <w:r>
        <w:rPr>
          <w:i/>
          <w:iCs/>
        </w:rPr>
        <w:t>et al.</w:t>
      </w:r>
      <w:r>
        <w:t xml:space="preserve">, 2021; Muller </w:t>
      </w:r>
      <w:r>
        <w:rPr>
          <w:i/>
          <w:iCs/>
        </w:rPr>
        <w:t>et al.</w:t>
      </w:r>
      <w:r>
        <w:t xml:space="preserve">, 2021) and savannas (Curtis </w:t>
      </w:r>
      <w:r>
        <w:rPr>
          <w:i/>
          <w:iCs/>
        </w:rPr>
        <w:t>et al.</w:t>
      </w:r>
      <w:r>
        <w:t xml:space="preserve">, 2019; Johnston </w:t>
      </w:r>
      <w:r>
        <w:rPr>
          <w:i/>
          <w:iCs/>
        </w:rPr>
        <w:t>et al.</w:t>
      </w:r>
      <w:r>
        <w:t>, 2020). Specifically, averaged across the NEON sites, maximum daily wind speeds were 4.1 m s</w:t>
      </w:r>
      <w:r>
        <w:rPr>
          <w:vertAlign w:val="superscript"/>
        </w:rPr>
        <w:t>-1</w:t>
      </w:r>
      <w:r>
        <w:t xml:space="preserve"> at the top of the verti</w:t>
      </w:r>
      <w:r>
        <w:t xml:space="preserve">cal profile, compared to </w:t>
      </w:r>
      <m:oMath>
        <m:r>
          <m:rPr>
            <m:sty m:val="p"/>
          </m:rPr>
          <w:rPr>
            <w:rFonts w:ascii="Cambria Math" w:hAnsi="Cambria Math"/>
          </w:rPr>
          <m:t>≤</m:t>
        </m:r>
      </m:oMath>
      <w:r>
        <w:t xml:space="preserve"> 1.1 m s</w:t>
      </w:r>
      <w:r>
        <w:rPr>
          <w:vertAlign w:val="superscript"/>
        </w:rPr>
        <w:t>-1</w:t>
      </w:r>
      <w:r>
        <w:t xml:space="preserve"> at the bottom of the vertical profile. </w:t>
      </w:r>
      <w:r>
        <w:t>The implication is that upper canopy leaves have substantially higher boundary layer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and therefore greater potential for exchange of both mass and sensible heat (see sections 2.2, 4.1).</w:t>
      </w:r>
    </w:p>
    <w:p w14:paraId="2B2E678C" w14:textId="77777777" w:rsidR="005D1570" w:rsidRDefault="00075BA3">
      <w:pPr>
        <w:pStyle w:val="BodyText"/>
      </w:pPr>
      <w:r>
        <w:t>Atmospheric concentrations of carbon dioxide (CO</w:t>
      </w:r>
      <w:r>
        <w:rPr>
          <w:vertAlign w:val="subscript"/>
        </w:rPr>
        <w:t>2</w:t>
      </w:r>
      <w:r>
        <w:t xml:space="preserve">) </w:t>
      </w:r>
      <w:r>
        <w:t>and water vapor can also vary across the vertical gradient. Atmospheric CO</w:t>
      </w:r>
      <w:r>
        <w:rPr>
          <w:vertAlign w:val="subscript"/>
        </w:rPr>
        <w:t>2</w:t>
      </w:r>
      <w:r>
        <w:t xml:space="preserve"> concentrations tend to be higher near the ground at night, associated with plant and soil respiration, although the elevated CO</w:t>
      </w:r>
      <w:r>
        <w:rPr>
          <w:vertAlign w:val="subscript"/>
        </w:rPr>
        <w:t>2</w:t>
      </w:r>
      <w:r>
        <w:t xml:space="preserve"> quickly dissipates during the day (Yang </w:t>
      </w:r>
      <w:r>
        <w:rPr>
          <w:i/>
          <w:iCs/>
        </w:rPr>
        <w:t>et al.</w:t>
      </w:r>
      <w:r>
        <w:t>, 199</w:t>
      </w:r>
      <w:r>
        <w:t xml:space="preserve">9; Koike </w:t>
      </w:r>
      <w:r>
        <w:rPr>
          <w:i/>
          <w:iCs/>
        </w:rPr>
        <w:t>et al.</w:t>
      </w:r>
      <w:r>
        <w:t>, 2001). Vertical CO</w:t>
      </w:r>
      <w:r>
        <w:rPr>
          <w:vertAlign w:val="subscript"/>
        </w:rPr>
        <w:t>2</w:t>
      </w:r>
      <w:r>
        <w:t xml:space="preserve"> concentration gradients can influence the ratio of leaf inter-cellular CO</w:t>
      </w:r>
      <w:r>
        <w:rPr>
          <w:vertAlign w:val="subscript"/>
        </w:rPr>
        <w:t>2</w:t>
      </w:r>
      <w:r>
        <w:t xml:space="preserve"> to ambient CO</w:t>
      </w:r>
      <w:r>
        <w:rPr>
          <w:vertAlign w:val="subscript"/>
        </w:rPr>
        <w:t>2</w:t>
      </w:r>
      <w:r>
        <w:t xml:space="preserve">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oMath>
      <w:r>
        <w:t>), and refixation of respired CO</w:t>
      </w:r>
      <w:r>
        <w:rPr>
          <w:vertAlign w:val="subscript"/>
        </w:rPr>
        <w:t>2</w:t>
      </w:r>
      <w:r>
        <w:t xml:space="preserve"> vertically, where both tend to be higher at lower heights (Table 1). Particularly, un</w:t>
      </w:r>
      <w:r>
        <w:t>derstory seedlings above ground benefit from elevated CO</w:t>
      </w:r>
      <w:r>
        <w:rPr>
          <w:vertAlign w:val="subscript"/>
        </w:rPr>
        <w:t>2</w:t>
      </w:r>
      <w:r>
        <w:t xml:space="preserve"> by having highest rates of CO</w:t>
      </w:r>
      <w:r>
        <w:rPr>
          <w:vertAlign w:val="subscript"/>
        </w:rPr>
        <w:t>2</w:t>
      </w:r>
      <w:r>
        <w:t xml:space="preserve"> refixation (Brooks </w:t>
      </w:r>
      <w:r>
        <w:rPr>
          <w:i/>
          <w:iCs/>
        </w:rPr>
        <w:t>et al.</w:t>
      </w:r>
      <w:r>
        <w:t>, 1997a). However, given that differences are negligible for most of the day when photosynthesis is occurring, gradients in CO</w:t>
      </w:r>
      <w:r>
        <w:rPr>
          <w:vertAlign w:val="subscript"/>
        </w:rPr>
        <w:t>2</w:t>
      </w:r>
      <w:r>
        <w:t xml:space="preserve"> concentrations</w:t>
      </w:r>
      <w:r>
        <w:t xml:space="preserve"> are unlikely to significantly affect the energy balance and metabolism of leaves across the forest vertical gradient.</w:t>
      </w:r>
    </w:p>
    <w:p w14:paraId="2E472EC4" w14:textId="77777777" w:rsidR="005D1570" w:rsidRDefault="00075BA3">
      <w:pPr>
        <w:pStyle w:val="BodyText"/>
      </w:pPr>
      <w:r>
        <w:t>Relative humidity (RH) tends to be higher in the understory and decreases with height, although this trend is absent in open forests (Fig</w:t>
      </w:r>
      <w:r>
        <w:t xml:space="preserve">. 2f, Supporting Information Figure S1, e.g., </w:t>
      </w:r>
      <w:r>
        <w:lastRenderedPageBreak/>
        <w:t xml:space="preserve">Jucker </w:t>
      </w:r>
      <w:r>
        <w:rPr>
          <w:i/>
          <w:iCs/>
        </w:rPr>
        <w:t>et al.</w:t>
      </w:r>
      <w:r>
        <w:t xml:space="preserve">, 2018; McGregor </w:t>
      </w:r>
      <w:r>
        <w:rPr>
          <w:i/>
          <w:iCs/>
        </w:rPr>
        <w:t>et al.</w:t>
      </w:r>
      <w:r>
        <w:t xml:space="preserve">, 2021; Bin </w:t>
      </w:r>
      <w:r>
        <w:rPr>
          <w:i/>
          <w:iCs/>
        </w:rPr>
        <w:t>et al.</w:t>
      </w:r>
      <w:r>
        <w:t>, 2022). Dense-canopy forests maintain higher daily maximum RH in the understory than open forests and nearby open areas, an effect that is greater in wette</w:t>
      </w:r>
      <w:r>
        <w:t xml:space="preserve">r conditions, and warmer months (von Arx </w:t>
      </w:r>
      <w:r>
        <w:rPr>
          <w:i/>
          <w:iCs/>
        </w:rPr>
        <w:t>et al.</w:t>
      </w:r>
      <w:r>
        <w:t xml:space="preserve">, 2012; Hanberry </w:t>
      </w:r>
      <w:r>
        <w:rPr>
          <w:i/>
          <w:iCs/>
        </w:rPr>
        <w:t>et al.</w:t>
      </w:r>
      <w:r>
        <w:t xml:space="preserve">, 2020). In combination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RH determines leaf-to-air vapor pressure deficit (VPD) – the driving force of water loss from leaves – which tends to be greater in </w:t>
      </w:r>
      <w:r>
        <w:t xml:space="preserve">the upper canopy and canopy gaps than in the understory (Niinemets &amp; Valladares, 2004; Tymen </w:t>
      </w:r>
      <w:r>
        <w:rPr>
          <w:i/>
          <w:iCs/>
        </w:rPr>
        <w:t>et al.</w:t>
      </w:r>
      <w:r>
        <w:t xml:space="preserve">, 2017; Fauset </w:t>
      </w:r>
      <w:r>
        <w:rPr>
          <w:i/>
          <w:iCs/>
        </w:rPr>
        <w:t>et al.</w:t>
      </w:r>
      <w:r>
        <w:t xml:space="preserve">, 2018). Especially when canopy height and LAI are large,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are reduced in the understory (Jucker </w:t>
      </w:r>
      <w:r>
        <w:rPr>
          <w:i/>
          <w:iCs/>
        </w:rPr>
        <w:t>et al.</w:t>
      </w:r>
      <w:r>
        <w:t xml:space="preserve">, 2018). </w:t>
      </w:r>
      <w:r>
        <w:t xml:space="preserve">The implication is that upper canopy leaves face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associated potential for water and heat loss (see sections 2.2, 4.1).</w:t>
      </w:r>
    </w:p>
    <w:p w14:paraId="7BD9E4EC" w14:textId="77777777" w:rsidR="005D1570" w:rsidRDefault="00075BA3">
      <w:pPr>
        <w:pStyle w:val="BodyText"/>
      </w:pPr>
      <w:r>
        <w:t>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often shows little variation across the vertical gradient, but under certain circumstances, at</w:t>
      </w:r>
      <w:r>
        <w:t xml:space="preserve">tenuation of radiation and vertical transport of sensible heat by the canopy can buffer the lower canopy and understory from large diel swings in air temperature (Fig. 2, Supporting Information Figure S1). The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gradient from the upper canopy to the</w:t>
      </w:r>
      <w:r>
        <w:t xml:space="preserve"> understory varies with factors such as local topography, vertical air mixing, cloud cover, vegetation type and sensible heat emissions (De Frenne </w:t>
      </w:r>
      <w:r>
        <w:rPr>
          <w:i/>
          <w:iCs/>
        </w:rPr>
        <w:t>et al.</w:t>
      </w:r>
      <w:r>
        <w:t>, 2021). Typically, diel temperature range is smaller beneath dense canopies than above, resulting from</w:t>
      </w:r>
      <w:r>
        <w:t xml:space="preserve"> lower maximum daytime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warmer nighttime minimum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beneath open canopies or in nearby clearings (Misson </w:t>
      </w:r>
      <w:r>
        <w:rPr>
          <w:i/>
          <w:iCs/>
        </w:rPr>
        <w:t>et al.</w:t>
      </w:r>
      <w:r>
        <w:t xml:space="preserve">, 2007; Rambo &amp; North, 2009; von Arx </w:t>
      </w:r>
      <w:r>
        <w:rPr>
          <w:i/>
          <w:iCs/>
        </w:rPr>
        <w:t>et al.</w:t>
      </w:r>
      <w:r>
        <w:t xml:space="preserve">, 2012; Davis </w:t>
      </w:r>
      <w:r>
        <w:rPr>
          <w:i/>
          <w:iCs/>
        </w:rPr>
        <w:t>et al.</w:t>
      </w:r>
      <w:r>
        <w:t xml:space="preserve">, 2019a; De Frenne </w:t>
      </w:r>
      <w:r>
        <w:rPr>
          <w:i/>
          <w:iCs/>
        </w:rPr>
        <w:t>et al.</w:t>
      </w:r>
      <w:r>
        <w:t xml:space="preserve">, 2019, 2021; Zellweger </w:t>
      </w:r>
      <w:r>
        <w:rPr>
          <w:i/>
          <w:iCs/>
        </w:rPr>
        <w:t>et al.</w:t>
      </w:r>
      <w:r>
        <w:t>, 20</w:t>
      </w:r>
      <w:r>
        <w:t xml:space="preserve">19; Bin </w:t>
      </w:r>
      <w:r>
        <w:rPr>
          <w:i/>
          <w:iCs/>
        </w:rPr>
        <w:t>et al.</w:t>
      </w:r>
      <w:r>
        <w:t xml:space="preserve">, 2022). Notably, this pattern can be reversed in open forests. Analogous to a ‘canopy greenhouse effect’, in open forests, below-canopy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can be warmer than canopy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t>
      </w:r>
      <w:r>
        <w:t xml:space="preserve">This is due to turbulent air mixing and the thermal radiative flux from the soil and the canopy that is intercepted by lower-canopy layers (e.g., OSBS, Fig. 2g, Supporting Information Figure S1b, Hadley &amp; Smith, 1987; Zweifel </w:t>
      </w:r>
      <w:r>
        <w:rPr>
          <w:i/>
          <w:iCs/>
        </w:rPr>
        <w:t>et al.</w:t>
      </w:r>
      <w:r>
        <w:t>, 2002; Rambo &amp; North, 2</w:t>
      </w:r>
      <w:r>
        <w:t xml:space="preserve">009; Hardwick </w:t>
      </w:r>
      <w:r>
        <w:rPr>
          <w:i/>
          <w:iCs/>
        </w:rPr>
        <w:t>et al.</w:t>
      </w:r>
      <w:r>
        <w:t xml:space="preserve">, 2015; Banerjee </w:t>
      </w:r>
      <w:r>
        <w:rPr>
          <w:i/>
          <w:iCs/>
        </w:rPr>
        <w:t>et al.</w:t>
      </w:r>
      <w:r>
        <w:t xml:space="preserve">, 2017; Curtis </w:t>
      </w:r>
      <w:r>
        <w:rPr>
          <w:i/>
          <w:iCs/>
        </w:rPr>
        <w:t>et al.</w:t>
      </w:r>
      <w:r>
        <w:t xml:space="preserve">, 2019). These usually-modest gradients in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combine with the above-described gradients in micrometeorological conditions to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patterns within canopies.</w:t>
      </w:r>
    </w:p>
    <w:p w14:paraId="71303C20" w14:textId="77777777" w:rsidR="005D1570" w:rsidRDefault="00075BA3">
      <w:pPr>
        <w:pStyle w:val="Heading2"/>
      </w:pPr>
      <w:bookmarkStart w:id="4" w:name="leaf-temperature"/>
      <w:bookmarkEnd w:id="3"/>
      <w:r>
        <w:t>2. Leaf temperatu</w:t>
      </w:r>
      <w:r>
        <w:t>re</w:t>
      </w:r>
    </w:p>
    <w:p w14:paraId="627F8458" w14:textId="77777777" w:rsidR="005D1570" w:rsidRDefault="00075BA3">
      <w:pPr>
        <w:pStyle w:val="FirstParagraph"/>
      </w:pP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strongly tied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is further influenced by other micrometeorological drivers (section 1) and by leaf traits and stomatal conductance (see sections 3-4). Leaves adjust to their environment to approach, when possible, an optimal</w:t>
      </w:r>
      <w:r>
        <w:t xml:space="preserv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for carbon assimilation and metabolic processes (Michaletz </w:t>
      </w:r>
      <w:r>
        <w:rPr>
          <w:i/>
          <w:iCs/>
        </w:rPr>
        <w:t>et al.</w:t>
      </w:r>
      <w:r>
        <w:t xml:space="preserve">, 2015; Drake </w:t>
      </w:r>
      <w:r>
        <w:rPr>
          <w:i/>
          <w:iCs/>
        </w:rPr>
        <w:t>et al.</w:t>
      </w:r>
      <w:r>
        <w:t>, 2020; Perez &amp; Feeley, 2020). Leaves are often cooler than the air on clear nights due to radiative coupling with the very cold sky, and under some daytime co</w:t>
      </w:r>
      <w:r>
        <w:t xml:space="preserve">nditions (cloudy skies, high wind speeds, and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Vogel, 2009; Rey-Sánchez </w:t>
      </w:r>
      <w:r>
        <w:rPr>
          <w:i/>
          <w:iCs/>
        </w:rPr>
        <w:t>et al.</w:t>
      </w:r>
      <w:r>
        <w:t xml:space="preserve">, 2016; Cavaleri, 2020). Leaves can be warmer than air when under full sunlight, especially under slow wind speeds and low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(Doughty &amp; Goulden, 2008). While</w:t>
      </w:r>
      <w:r>
        <w:t xml:space="preserv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rarely exactly equal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it is most commonly within a few degrees (Cavaleri, 2020).</w:t>
      </w:r>
    </w:p>
    <w:p w14:paraId="51051363" w14:textId="77777777" w:rsidR="005D1570" w:rsidRDefault="00075BA3">
      <w:pPr>
        <w:pStyle w:val="Heading3"/>
      </w:pPr>
      <w:bookmarkStart w:id="5" w:name="biophysical-drivers-of-t_leaf"/>
      <w:r>
        <w:lastRenderedPageBreak/>
        <w:t xml:space="preserve">2.1. Biophysical drivers of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leaf</m:t>
            </m:r>
          </m:sub>
        </m:sSub>
      </m:oMath>
    </w:p>
    <w:p w14:paraId="4AC59AA0" w14:textId="77777777" w:rsidR="005D1570" w:rsidRDefault="00075BA3">
      <w:pPr>
        <w:pStyle w:val="FirstParagraph"/>
      </w:pPr>
      <w:r>
        <w:t xml:space="preserve">Fundamentally,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determined by the energy balance of a leaf and can be estimated based on biophys</w:t>
      </w:r>
      <w:r>
        <w:t xml:space="preserve">ical principles, where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a function of energy input from net radiation (</w:t>
      </w:r>
      <m:oMath>
        <m:sSub>
          <m:sSubPr>
            <m:ctrlPr>
              <w:rPr>
                <w:rFonts w:ascii="Cambria Math" w:hAnsi="Cambria Math"/>
              </w:rPr>
            </m:ctrlPr>
          </m:sSubPr>
          <m:e>
            <m:r>
              <w:rPr>
                <w:rFonts w:ascii="Cambria Math" w:hAnsi="Cambria Math"/>
              </w:rPr>
              <m:t>R</m:t>
            </m:r>
          </m:e>
          <m:sub>
            <m:r>
              <w:rPr>
                <w:rFonts w:ascii="Cambria Math" w:hAnsi="Cambria Math"/>
              </w:rPr>
              <m:t>n</m:t>
            </m:r>
          </m:sub>
        </m:sSub>
      </m:oMath>
      <w:r>
        <w:t xml:space="preserve">, including shortwave and longwave) minus heat lost to the environment (Fig. 3, Campbell &amp; Norman, 1998; Muir, 2019). High </w:t>
      </w:r>
      <m:oMath>
        <m:sSub>
          <m:sSubPr>
            <m:ctrlPr>
              <w:rPr>
                <w:rFonts w:ascii="Cambria Math" w:hAnsi="Cambria Math"/>
              </w:rPr>
            </m:ctrlPr>
          </m:sSubPr>
          <m:e>
            <m:r>
              <w:rPr>
                <w:rFonts w:ascii="Cambria Math" w:hAnsi="Cambria Math"/>
              </w:rPr>
              <m:t>R</m:t>
            </m:r>
          </m:e>
          <m:sub>
            <m:r>
              <w:rPr>
                <w:rFonts w:ascii="Cambria Math" w:hAnsi="Cambria Math"/>
              </w:rPr>
              <m:t>n</m:t>
            </m:r>
          </m:sub>
        </m:sSub>
      </m:oMath>
      <w:r>
        <w:t xml:space="preserve"> loads can elevate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dr</w:t>
      </w:r>
      <w:r>
        <w:t xml:space="preserve">amatically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3a). Sensible heat flux between leaf and air is regulated by leaf boundary layer conductance, which is greater in smaller leaves (Fig. 3d) and under higher wind speeds (Fig. 3b). Latent heat flux (</w:t>
      </w:r>
      <m:oMath>
        <m:r>
          <w:rPr>
            <w:rFonts w:ascii="Cambria Math" w:hAnsi="Cambria Math"/>
          </w:rPr>
          <m:t>λE</m:t>
        </m:r>
      </m:oMath>
      <w:r>
        <w:t>) through transpiration</w:t>
      </w:r>
      <w:r>
        <w:t xml:space="preserve"> has a strong cooling effect, and is determined by stomatal and boundary layer conductances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and VPD:</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wind speed,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generally declines as VPD increases due to stomatal closure (Darwin, 1898; Mott &amp; Parkhurst, 1991).</w:t>
      </w:r>
      <w:r>
        <w:t xml:space="preserve"> Therefore,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decreases in magnitude with wind speed (Fig. 3b, Daudet </w:t>
      </w:r>
      <w:r>
        <w:rPr>
          <w:i/>
          <w:iCs/>
        </w:rPr>
        <w:t>et al.</w:t>
      </w:r>
      <w:r>
        <w:t xml:space="preserve">, 1999), increases with RH (Fig. 3c), increases with leaf size (Fig. 3d), and decreases absolutely with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(Fig. 3e).</w:t>
      </w:r>
    </w:p>
    <w:p w14:paraId="19C9C7EA" w14:textId="77777777" w:rsidR="005D1570" w:rsidRDefault="00075BA3">
      <w:pPr>
        <w:pStyle w:val="CaptionedFigure"/>
      </w:pPr>
      <w:r>
        <w:rPr>
          <w:noProof/>
        </w:rPr>
        <w:drawing>
          <wp:inline distT="0" distB="0" distL="0" distR="0" wp14:anchorId="66B4961B" wp14:editId="38EF67C5">
            <wp:extent cx="5334000" cy="2715140"/>
            <wp:effectExtent l="0" t="0" r="0" b="0"/>
            <wp:docPr id="3" name="Picture" descr="Figure 3. Theoretical expectations for variation in the difference between leaf and air temperatures, T_{Leaf}-T_{air}, in response to (a) shortwave radiation, (b) wind speed, (c) relative humidity, (d) characteristic leaf width, and (e) stomatal conductance. Leaf temperatures were modeled using the tealeaves R package of Muir (2019) parameterized to represent a broadleaf species (Quercus rubra L.) in a mesic temperate forest (Harvard Forest, Massachusetts, USA) under both moist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
            <wp:cNvGraphicFramePr/>
            <a:graphic xmlns:a="http://schemas.openxmlformats.org/drawingml/2006/main">
              <a:graphicData uri="http://schemas.openxmlformats.org/drawingml/2006/picture">
                <pic:pic xmlns:pic="http://schemas.openxmlformats.org/drawingml/2006/picture">
                  <pic:nvPicPr>
                    <pic:cNvPr id="0" name="Picture" descr="leaf_energy_balance/fig3_leafenergy.png"/>
                    <pic:cNvPicPr>
                      <a:picLocks noChangeAspect="1" noChangeArrowheads="1"/>
                    </pic:cNvPicPr>
                  </pic:nvPicPr>
                  <pic:blipFill>
                    <a:blip r:embed="rId10"/>
                    <a:stretch>
                      <a:fillRect/>
                    </a:stretch>
                  </pic:blipFill>
                  <pic:spPr bwMode="auto">
                    <a:xfrm>
                      <a:off x="0" y="0"/>
                      <a:ext cx="5334000" cy="2715140"/>
                    </a:xfrm>
                    <a:prstGeom prst="rect">
                      <a:avLst/>
                    </a:prstGeom>
                    <a:noFill/>
                    <a:ln w="9525">
                      <a:noFill/>
                      <a:headEnd/>
                      <a:tailEnd/>
                    </a:ln>
                  </pic:spPr>
                </pic:pic>
              </a:graphicData>
            </a:graphic>
          </wp:inline>
        </w:drawing>
      </w:r>
    </w:p>
    <w:p w14:paraId="6D07230A" w14:textId="77777777" w:rsidR="005D1570" w:rsidRDefault="00075BA3">
      <w:pPr>
        <w:pStyle w:val="ImageCaption"/>
      </w:pPr>
      <w:r>
        <w:rPr>
          <w:b/>
          <w:bCs/>
        </w:rPr>
        <w:t>Figure 3. Theoretical expectations for v</w:t>
      </w:r>
      <w:r>
        <w:rPr>
          <w:b/>
          <w:bCs/>
        </w:rPr>
        <w:t xml:space="preserve">ariation in the difference between leaf and air temperatures,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rPr>
          <w:b/>
          <w:bCs/>
        </w:rPr>
        <w:t>, in response to (a) shortwave radiation, (b) wind speed, (c) relative humidity, (d) characteristic leaf width, and (e) stomatal conductance.</w:t>
      </w:r>
      <w:r>
        <w:t xml:space="preserve"> Leaf temperatures were modeled us</w:t>
      </w:r>
      <w:r>
        <w:t xml:space="preserve">ing the </w:t>
      </w:r>
      <w:r>
        <w:rPr>
          <w:iCs/>
        </w:rPr>
        <w:t>tealeaves</w:t>
      </w:r>
      <w:r>
        <w:t xml:space="preserve"> R package of Muir (2019) parameterized to represent a broadleaf species (</w:t>
      </w:r>
      <w:r>
        <w:rPr>
          <w:iCs/>
        </w:rPr>
        <w:t>Quercus rubra</w:t>
      </w:r>
      <w:r>
        <w:t xml:space="preserve"> L.) in a mesic temperate forest (Harvard Forest, Massachusetts, USA) under both moist and drought conditions, as detailed in Supplementary Information </w:t>
      </w:r>
      <w:r>
        <w:t>Methods S2. In each scenario, the independent variable was allowed to vary while other parameters were held constant at the values given in the table of biophysical constants. Biohphysical constants in the the table include: shortwave radiation (swr), wind</w:t>
      </w:r>
      <w:r>
        <w:t xml:space="preserve"> speed (ws), relative humidity (rh), characteristic leaf width (clw), stomatal conductance (gs), air temperature (tair).</w:t>
      </w:r>
    </w:p>
    <w:p w14:paraId="45D817F7" w14:textId="77777777" w:rsidR="005D1570" w:rsidRDefault="00075BA3">
      <w:pPr>
        <w:pStyle w:val="BodyText"/>
      </w:pPr>
      <w:r>
        <w:t xml:space="preserve">Under hot and dry conditions, leaves face a trade-off between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w:t>
      </w:r>
      <w:r>
        <w:t xml:space="preserve">regulation and water conservation (Koch </w:t>
      </w:r>
      <w:r>
        <w:rPr>
          <w:i/>
          <w:iCs/>
        </w:rPr>
        <w:t>et al.</w:t>
      </w:r>
      <w:r>
        <w:t xml:space="preserve">, 1994; Fauset </w:t>
      </w:r>
      <w:r>
        <w:rPr>
          <w:i/>
          <w:iCs/>
        </w:rPr>
        <w:t>et al.</w:t>
      </w:r>
      <w:r>
        <w:t xml:space="preserve">, 2018). With adequate water, high </w:t>
      </w:r>
      <m:oMath>
        <m:r>
          <w:rPr>
            <w:rFonts w:ascii="Cambria Math" w:hAnsi="Cambria Math"/>
          </w:rPr>
          <m:t>λE</m:t>
        </m:r>
      </m:oMath>
      <w:r>
        <w:t xml:space="preserve"> can facilitate heat dissipation, particularly for leaves with smaller size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(Leuzinger &amp; </w:t>
      </w:r>
      <w:r>
        <w:lastRenderedPageBreak/>
        <w:t xml:space="preserve">Körner, 2007; Dong </w:t>
      </w:r>
      <w:r>
        <w:rPr>
          <w:i/>
          <w:iCs/>
        </w:rPr>
        <w:t>et al.</w:t>
      </w:r>
      <w:r>
        <w:t xml:space="preserve">, 2017; Leigh </w:t>
      </w:r>
      <w:r>
        <w:rPr>
          <w:i/>
          <w:iCs/>
        </w:rPr>
        <w:t>et al.</w:t>
      </w:r>
      <w:r>
        <w:t xml:space="preserve">, </w:t>
      </w:r>
      <w:r>
        <w:t xml:space="preserve">2017; Song </w:t>
      </w:r>
      <w:r>
        <w:rPr>
          <w:i/>
          <w:iCs/>
        </w:rPr>
        <w:t>et al.</w:t>
      </w:r>
      <w:r>
        <w:t xml:space="preserve">, 2020; Konrad </w:t>
      </w:r>
      <w:r>
        <w:rPr>
          <w:i/>
          <w:iCs/>
        </w:rPr>
        <w:t>et al.</w:t>
      </w:r>
      <w:r>
        <w:t xml:space="preserve">, 2021). However, when leaf water demand (determined by VPD and stomatal opening) exceeds the rate of supply, stomata close to conserve water,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3e, Fauset </w:t>
      </w:r>
      <w:r>
        <w:rPr>
          <w:i/>
          <w:iCs/>
        </w:rPr>
        <w:t>et al.</w:t>
      </w:r>
      <w:r>
        <w:t>, 2018). Therefore, at high so</w:t>
      </w:r>
      <w:r>
        <w:t xml:space="preserve">lar radiation loads, leaves can maintain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closer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at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but during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solar radiation can drastically elevate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especially for larger leaves (Fauset </w:t>
      </w:r>
      <w:r>
        <w:rPr>
          <w:i/>
          <w:iCs/>
        </w:rPr>
        <w:t>et al.</w:t>
      </w:r>
      <w:r>
        <w:t xml:space="preserve">, 2018; Song </w:t>
      </w:r>
      <w:r>
        <w:rPr>
          <w:i/>
          <w:iCs/>
        </w:rPr>
        <w:t>et al.</w:t>
      </w:r>
      <w:r>
        <w:t>, 2020; Kon</w:t>
      </w:r>
      <w:r>
        <w:t xml:space="preserve">rad </w:t>
      </w:r>
      <w:r>
        <w:rPr>
          <w:i/>
          <w:iCs/>
        </w:rPr>
        <w:t>et al.</w:t>
      </w:r>
      <w:r>
        <w:t>, 2021).</w:t>
      </w:r>
    </w:p>
    <w:p w14:paraId="0E1C36C6" w14:textId="77777777" w:rsidR="005D1570" w:rsidRDefault="00075BA3">
      <w:pPr>
        <w:pStyle w:val="Heading3"/>
      </w:pPr>
      <w:bookmarkStart w:id="6" w:name="vertical-gradients-in-leaf-temperature"/>
      <w:bookmarkEnd w:id="5"/>
      <w:r>
        <w:t>2.2 Vertical gradients in leaf temperature</w:t>
      </w:r>
    </w:p>
    <w:p w14:paraId="6B6E0DD0" w14:textId="77777777" w:rsidR="005D1570" w:rsidRDefault="00075BA3">
      <w:pPr>
        <w:pStyle w:val="FirstParagraph"/>
      </w:pPr>
      <w:r>
        <w:t xml:space="preserve">The basic biophysical principles outlined above shape the tendency for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across vertical gradients in closed-canopy forests. High radiation at the top of t</w:t>
      </w:r>
      <w:r>
        <w:t xml:space="preserve">he vertical profile (Fig. 2) implies that upper canopy leaves have much greater tendency for high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such that they would be expected to be warmer than understory leaves under most conditions (Fig. 3). However, higher wind speeds (Fig. 2)</w:t>
      </w:r>
      <w:r>
        <w:t xml:space="preserve"> reduce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3b, Niinemets &amp; Valladares, 2004; Bonan, 2016). In addition, adaptive leaf traits that increase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(see sections 3, 4.1) mediate the direct effects of solar radiation on upper canopy leaves and result in higher </w:t>
      </w:r>
      <w:r>
        <w:t xml:space="preserve">rates of heat loss (Fig. 3b-e). In contrast, greater RH and lower wind speeds in the understory may limit </w:t>
      </w:r>
      <m:oMath>
        <m:r>
          <w:rPr>
            <w:rFonts w:ascii="Cambria Math" w:hAnsi="Cambria Math"/>
          </w:rPr>
          <m:t>λE</m:t>
        </m:r>
      </m:oMath>
      <w:r>
        <w:t xml:space="preserve"> (through reduced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thereby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(Tibbitts, 1979; Fig. 3, Perez &amp; Feeley, 2018).</w:t>
      </w:r>
    </w:p>
    <w:p w14:paraId="7814D421" w14:textId="77777777" w:rsidR="005D1570" w:rsidRDefault="00075BA3">
      <w:pPr>
        <w:pStyle w:val="BodyText"/>
      </w:pPr>
      <w:r>
        <w:t xml:space="preserve">The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w:t>
      </w:r>
      <w:r>
        <w:t xml:space="preserve">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not expected to be uniform across time and space, but rather to vary with micrometeorological conditions. Under drought conditions (hot and dry, with higher-than-average solar radiation), when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limiting, there will be a </w:t>
      </w:r>
      <w:r>
        <w:t xml:space="preserve">greater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to be elevated in the upper canopy compared to the understory (Fig. 3). This is because sun leaves are exposed to higher irradiance and VPD, and therefore have steeper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than shade leaves (Fig. 3e, L</w:t>
      </w:r>
      <w:r>
        <w:t xml:space="preserve">eigh </w:t>
      </w:r>
      <w:r>
        <w:rPr>
          <w:i/>
          <w:iCs/>
        </w:rPr>
        <w:t>et al.</w:t>
      </w:r>
      <w:r>
        <w:t xml:space="preserve">, 2017; Fauset </w:t>
      </w:r>
      <w:r>
        <w:rPr>
          <w:i/>
          <w:iCs/>
        </w:rPr>
        <w:t>et al.</w:t>
      </w:r>
      <w:r>
        <w:t xml:space="preserve">, 2018). In contrast, under conditions conducive to stomatal opening, higher wind speeds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enable cooling in the upper canopy, whereas lower wind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 the understory allow much less evaporative cooling (Fig. 3b</w:t>
      </w:r>
      <w:r>
        <w:t xml:space="preserve">,d, Roberts </w:t>
      </w:r>
      <w:r>
        <w:rPr>
          <w:i/>
          <w:iCs/>
        </w:rPr>
        <w:t>et al.</w:t>
      </w:r>
      <w:r>
        <w:t xml:space="preserve">, 1990a; Martin </w:t>
      </w:r>
      <w:r>
        <w:rPr>
          <w:i/>
          <w:iCs/>
        </w:rPr>
        <w:t>et al.</w:t>
      </w:r>
      <w:r>
        <w:t xml:space="preserve">, 1999; Leigh </w:t>
      </w:r>
      <w:r>
        <w:rPr>
          <w:i/>
          <w:iCs/>
        </w:rPr>
        <w:t>et al.</w:t>
      </w:r>
      <w:r>
        <w:t xml:space="preserve">, 2017; Song </w:t>
      </w:r>
      <w:r>
        <w:rPr>
          <w:i/>
          <w:iCs/>
        </w:rPr>
        <w:t>et al.</w:t>
      </w:r>
      <w:r>
        <w:t xml:space="preserve">, 2020). </w:t>
      </w:r>
      <w:r>
        <w:t>Thus, while understory and within-canopy shade leaves can remain cooler under lower radiation, their environment is less conducive to dissipate excess heat compared to upper-canopy leaves. Limitations in heat dissipation, in combination with their physiolo</w:t>
      </w:r>
      <w:r>
        <w:t xml:space="preserve">gical propensities, may cause shade leaves to experience above-optimal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under slight heat or drought stress, or when exposed to higher levels of radiation, for example during sunflecks (Schymanski </w:t>
      </w:r>
      <w:r>
        <w:rPr>
          <w:i/>
          <w:iCs/>
        </w:rPr>
        <w:t>et al.</w:t>
      </w:r>
      <w:r>
        <w:t xml:space="preserve">, 2013; Leigh </w:t>
      </w:r>
      <w:r>
        <w:rPr>
          <w:i/>
          <w:iCs/>
        </w:rPr>
        <w:t>et al.</w:t>
      </w:r>
      <w:r>
        <w:t xml:space="preserve">, 2017; Song </w:t>
      </w:r>
      <w:r>
        <w:rPr>
          <w:i/>
          <w:iCs/>
        </w:rPr>
        <w:t>et al.</w:t>
      </w:r>
      <w:r>
        <w:t>, 20</w:t>
      </w:r>
      <w:r>
        <w:t xml:space="preserve">20). In addition to lower wind speeds (Fig. 2), higher RH in the understory and inner canopy (Fig. 2) would also inhibit cooling, as </w:t>
      </w:r>
      <m:oMath>
        <m:r>
          <w:rPr>
            <w:rFonts w:ascii="Cambria Math" w:hAnsi="Cambria Math"/>
          </w:rPr>
          <m:t>λE</m:t>
        </m:r>
      </m:oMath>
      <w:r>
        <w:t xml:space="preserve"> is stifled under high RH, resulting in greater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3c, Tibbitts, 1979; Dietz </w:t>
      </w:r>
      <w:r>
        <w:rPr>
          <w:i/>
          <w:iCs/>
        </w:rPr>
        <w:t>et al.</w:t>
      </w:r>
      <w:r>
        <w:t>, 2007; Perez</w:t>
      </w:r>
      <w:r>
        <w:t xml:space="preserve"> &amp; Feeley, 2018; Song </w:t>
      </w:r>
      <w:r>
        <w:rPr>
          <w:i/>
          <w:iCs/>
        </w:rPr>
        <w:t>et al.</w:t>
      </w:r>
      <w:r>
        <w:t xml:space="preserve">, 2020; Konrad </w:t>
      </w:r>
      <w:r>
        <w:rPr>
          <w:i/>
          <w:iCs/>
        </w:rPr>
        <w:t>et al.</w:t>
      </w:r>
      <w:r>
        <w:t>, 2021).</w:t>
      </w:r>
    </w:p>
    <w:p w14:paraId="521AE1A9" w14:textId="77777777" w:rsidR="005D1570" w:rsidRDefault="00075BA3">
      <w:pPr>
        <w:pStyle w:val="BodyText"/>
      </w:pPr>
      <w:r>
        <w:t xml:space="preserve">Vertical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gradients are also expected to vary with canopy structure (Fig. 3). Forests with closed canopies and high LAI, including tropical and temperate broadleaf forests, act as a paraso</w:t>
      </w:r>
      <w:r>
        <w:t xml:space="preserve">l, absorbing most of the incoming radiation and preventing vertical air mixing in the understory. Therefore, in these forests, leaves in the upper canopy can experience greater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higher maximum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than do lower-canopy leaves, </w:t>
      </w:r>
      <w:r>
        <w:t xml:space="preserve">in some cases </w:t>
      </w:r>
      <w:r>
        <w:lastRenderedPageBreak/>
        <w:t>exceeding the optima for 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because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and high solar radiation loads (Niinemets </w:t>
      </w:r>
      <w:r>
        <w:rPr>
          <w:i/>
          <w:iCs/>
        </w:rPr>
        <w:t>et al.</w:t>
      </w:r>
      <w:r>
        <w:t xml:space="preserve">, 1999; Doughty &amp; Goulden, 2008; Rey-Sánchez </w:t>
      </w:r>
      <w:r>
        <w:rPr>
          <w:i/>
          <w:iCs/>
        </w:rPr>
        <w:t>et al.</w:t>
      </w:r>
      <w:r>
        <w:t xml:space="preserve">, 2016; Fauset </w:t>
      </w:r>
      <w:r>
        <w:rPr>
          <w:i/>
          <w:iCs/>
        </w:rPr>
        <w:t>et al.</w:t>
      </w:r>
      <w:r>
        <w:t xml:space="preserve">, 2018; Pau </w:t>
      </w:r>
      <w:r>
        <w:rPr>
          <w:i/>
          <w:iCs/>
        </w:rPr>
        <w:t>et al.</w:t>
      </w:r>
      <w:r>
        <w:t xml:space="preserve">, 2018; Mau </w:t>
      </w:r>
      <w:r>
        <w:rPr>
          <w:i/>
          <w:iCs/>
        </w:rPr>
        <w:t>et al.</w:t>
      </w:r>
      <w:r>
        <w:t xml:space="preserve">, 2018; </w:t>
      </w:r>
      <w:r>
        <w:t xml:space="preserve">Carter </w:t>
      </w:r>
      <w:r>
        <w:rPr>
          <w:i/>
          <w:iCs/>
        </w:rPr>
        <w:t>et al.</w:t>
      </w:r>
      <w:r>
        <w:t xml:space="preserve">, 2021; Miller </w:t>
      </w:r>
      <w:r>
        <w:rPr>
          <w:i/>
          <w:iCs/>
        </w:rPr>
        <w:t>et al.</w:t>
      </w:r>
      <w:r>
        <w:t xml:space="preserve">, 2021). In contrast, open canopies with lower LAI allow more vertical air mixing and sunlight into the understory. This mixing and light transmission can either neutralize a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 or elevate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r>
              <w:rPr>
                <w:rFonts w:ascii="Cambria Math" w:hAnsi="Cambria Math"/>
              </w:rPr>
              <m:t>i</m:t>
            </m:r>
            <m:r>
              <w:rPr>
                <w:rFonts w:ascii="Cambria Math" w:hAnsi="Cambria Math"/>
              </w:rPr>
              <m:t>r</m:t>
            </m:r>
          </m:sub>
        </m:sSub>
      </m:oMath>
      <w:r>
        <w:t xml:space="preserve"> at lower heights relative to the upper canopy (Fig. 2h, Supporting Information Figure S1, Hadley &amp; Smith, 1987; Martin </w:t>
      </w:r>
      <w:r>
        <w:rPr>
          <w:i/>
          <w:iCs/>
        </w:rPr>
        <w:t>et al.</w:t>
      </w:r>
      <w:r>
        <w:t xml:space="preserve">, 1999; Zweifel </w:t>
      </w:r>
      <w:r>
        <w:rPr>
          <w:i/>
          <w:iCs/>
        </w:rPr>
        <w:t>et al.</w:t>
      </w:r>
      <w:r>
        <w:t xml:space="preserve">, 2002; Muller </w:t>
      </w:r>
      <w:r>
        <w:rPr>
          <w:i/>
          <w:iCs/>
        </w:rPr>
        <w:t>et al.</w:t>
      </w:r>
      <w:r>
        <w:t>, 2021). The latter can result from a combination of still air at lower heights (Fig</w:t>
      </w:r>
      <w:r>
        <w:t xml:space="preserve">. 2e), and the ‘canopy greenhouse effect’ or sunflecks, as mentioned above (Schymanski </w:t>
      </w:r>
      <w:r>
        <w:rPr>
          <w:i/>
          <w:iCs/>
        </w:rPr>
        <w:t>et al.</w:t>
      </w:r>
      <w:r>
        <w:t xml:space="preserve">, 2013; Hardwick </w:t>
      </w:r>
      <w:r>
        <w:rPr>
          <w:i/>
          <w:iCs/>
        </w:rPr>
        <w:t>et al.</w:t>
      </w:r>
      <w:r>
        <w:t xml:space="preserve">, 2015), and because shade leaves tend to have lower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(Schymanski </w:t>
      </w:r>
      <w:r>
        <w:rPr>
          <w:i/>
          <w:iCs/>
        </w:rPr>
        <w:t>et al.</w:t>
      </w:r>
      <w:r>
        <w:t>, 2013). Similarly, in very open forests or savannas, trees grow</w:t>
      </w:r>
      <w:r>
        <w:t xml:space="preserve">ing close to the ground can experience greater heat stress in their lower than upper canopies due to heat from the soil increasing the Tleaf of the foliage close to the ground (Hadley &amp; Smith, 1987; Curtis </w:t>
      </w:r>
      <w:r>
        <w:rPr>
          <w:i/>
          <w:iCs/>
        </w:rPr>
        <w:t>et al.</w:t>
      </w:r>
      <w:r>
        <w:t xml:space="preserve">, 2019; Johnston </w:t>
      </w:r>
      <w:r>
        <w:rPr>
          <w:i/>
          <w:iCs/>
        </w:rPr>
        <w:t>et al.</w:t>
      </w:r>
      <w:r>
        <w:t>, 2020). One of the f</w:t>
      </w:r>
      <w:r>
        <w:t>ew remote sensing studies combining drone lidar and thermal data found strong vertical gradients in midday plant temperature with ~5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cooler temperatures lower in the vertical profile of a dense forest stand in the sub-alpine Eastern Swiss Alps (Webster </w:t>
      </w:r>
      <w:r>
        <w:rPr>
          <w:i/>
          <w:iCs/>
        </w:rPr>
        <w:t>et al.</w:t>
      </w:r>
      <w:r>
        <w:t>, 2018). However, the opposite trend was observed for a lone tree surrounded by grass in the same area, with cooler temperatures at the top of the tree crown, indicating a strong influence of closed-canopy shading on vertical temperature gradients (J</w:t>
      </w:r>
      <w:r>
        <w:t xml:space="preserve">ohnston </w:t>
      </w:r>
      <w:r>
        <w:rPr>
          <w:i/>
          <w:iCs/>
        </w:rPr>
        <w:t>et al.</w:t>
      </w:r>
      <w:r>
        <w:t>, 2020).</w:t>
      </w:r>
    </w:p>
    <w:p w14:paraId="6C4FEAFB" w14:textId="77777777" w:rsidR="005D1570" w:rsidRDefault="00075BA3">
      <w:pPr>
        <w:pStyle w:val="Heading2"/>
      </w:pPr>
      <w:bookmarkStart w:id="7" w:name="leaf-traits"/>
      <w:bookmarkEnd w:id="4"/>
      <w:bookmarkEnd w:id="6"/>
      <w:r>
        <w:t>3. Leaf traits</w:t>
      </w:r>
    </w:p>
    <w:p w14:paraId="50F6902D" w14:textId="77777777" w:rsidR="005D1570" w:rsidRDefault="00075BA3">
      <w:pPr>
        <w:pStyle w:val="FirstParagraph"/>
      </w:pPr>
      <w:r>
        <w:t xml:space="preserve">Leaf traits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leaf metabolism, and leaf thermal sensitivity across forest vertical strata (Zwieniecki </w:t>
      </w:r>
      <w:r>
        <w:rPr>
          <w:i/>
          <w:iCs/>
        </w:rPr>
        <w:t>et al.</w:t>
      </w:r>
      <w:r>
        <w:t xml:space="preserve">, 2004; Michaletz </w:t>
      </w:r>
      <w:r>
        <w:rPr>
          <w:i/>
          <w:iCs/>
        </w:rPr>
        <w:t>et al.</w:t>
      </w:r>
      <w:r>
        <w:t xml:space="preserve">, 2015, 2016). </w:t>
      </w:r>
      <w:r>
        <w:t xml:space="preserve">Leaf morphology adjusts to the previously experienced microenvironment during leaf formation in buds, and also during ongoing leaf expansion (Zwieniecki </w:t>
      </w:r>
      <w:r>
        <w:rPr>
          <w:i/>
          <w:iCs/>
        </w:rPr>
        <w:t>et al.</w:t>
      </w:r>
      <w:r>
        <w:t>, 2004), and the ratio of far red to red light and associated water demands determine the differe</w:t>
      </w:r>
      <w:r>
        <w:t xml:space="preserve">ntiation of traits of sun and shade leaves (Zwieniecki </w:t>
      </w:r>
      <w:r>
        <w:rPr>
          <w:i/>
          <w:iCs/>
        </w:rPr>
        <w:t>et al.</w:t>
      </w:r>
      <w:r>
        <w:t xml:space="preserve">, 2004; Casas </w:t>
      </w:r>
      <w:r>
        <w:rPr>
          <w:i/>
          <w:iCs/>
        </w:rPr>
        <w:t>et al.</w:t>
      </w:r>
      <w:r>
        <w:t>, 2011; Keenan &amp; Niinemets, 2016). This dichotomy in leaves is observed along the vertical gradient where upper (or outer) canopy leaves vary dramatically from canopy-interior</w:t>
      </w:r>
      <w:r>
        <w:t xml:space="preserve"> and understory leaves due to the differences in biophysical conditions (Fig. 2, Bin </w:t>
      </w:r>
      <w:r>
        <w:rPr>
          <w:i/>
          <w:iCs/>
        </w:rPr>
        <w:t>et al.</w:t>
      </w:r>
      <w:r>
        <w:t xml:space="preserve">, 2022), and also because of differences in biological conditions such as tree size and height (Bin </w:t>
      </w:r>
      <w:r>
        <w:rPr>
          <w:i/>
          <w:iCs/>
        </w:rPr>
        <w:t>et al.</w:t>
      </w:r>
      <w:r>
        <w:t>, 2022).</w:t>
      </w:r>
    </w:p>
    <w:p w14:paraId="42502C8F" w14:textId="38050272" w:rsidR="00806D65" w:rsidRPr="00806D65" w:rsidRDefault="00075BA3" w:rsidP="00F905B1">
      <w:pPr>
        <w:pStyle w:val="BodyText"/>
        <w:rPr>
          <w:moveTo w:id="8" w:author="Teixeira, Kristina A." w:date="2022-02-10T10:03:00Z"/>
        </w:rPr>
        <w:pPrChange w:id="9" w:author="Teixeira, Kristina A." w:date="2022-02-10T13:50:00Z">
          <w:pPr>
            <w:pStyle w:val="FirstParagraph"/>
          </w:pPr>
        </w:pPrChange>
      </w:pPr>
      <w:r>
        <w:t>Across the vertical gradient, traits vary (1) acro</w:t>
      </w:r>
      <w:r>
        <w:t xml:space="preserve">ss sun and shade leaves within individuals, (2) across canopy and understory individuals of the same species, and (3) across canopy and understory species. The majority of studies characterizing variation in leaf traits or metabolism examine intraspecific </w:t>
      </w:r>
      <w:r>
        <w:t xml:space="preserve">patterns (categories 1 and 2), which are therefore the main focus of this review (Table 1). </w:t>
      </w:r>
      <w:ins w:id="10" w:author="Teixeira, Kristina A." w:date="2022-02-10T13:56:00Z">
        <w:r w:rsidR="00051234">
          <w:t>G</w:t>
        </w:r>
        <w:r w:rsidR="00051234">
          <w:t>iven that species traits strongly shape the propensity for trees to inhabit understory vs. canopy positions</w:t>
        </w:r>
        <w:r w:rsidR="00051234">
          <w:t xml:space="preserve">, </w:t>
        </w:r>
        <w:r w:rsidR="00051234" w:rsidDel="00806D65">
          <w:t xml:space="preserve"> </w:t>
        </w:r>
      </w:ins>
      <w:del w:id="11" w:author="Teixeira, Kristina A." w:date="2022-02-10T13:40:00Z">
        <w:r w:rsidDel="00806D65">
          <w:delText>However, when it comes to understanding and modeling forest ecosystem function, given that species traits strongly shape the propensity for trees to inhabit underst</w:delText>
        </w:r>
        <w:r w:rsidDel="00806D65">
          <w:delText xml:space="preserve">ory vs. canopy positions, ecosystem function is also shaped by interspecific trait variation (e.g., Cavaleri </w:delText>
        </w:r>
        <w:r w:rsidDel="00806D65">
          <w:rPr>
            <w:i/>
            <w:iCs/>
          </w:rPr>
          <w:delText>et al.</w:delText>
        </w:r>
        <w:r w:rsidDel="00806D65">
          <w:delText>, 2010).</w:delText>
        </w:r>
      </w:del>
      <w:moveToRangeStart w:id="12" w:author="Teixeira, Kristina A." w:date="2022-02-10T10:03:00Z" w:name="move95379847"/>
      <w:moveTo w:id="13" w:author="Teixeira, Kristina A." w:date="2022-02-10T10:03:00Z">
        <w:del w:id="14" w:author="Teixeira, Kristina A." w:date="2022-02-10T13:41:00Z">
          <w:r w:rsidR="00860348" w:rsidDel="00806D65">
            <w:delText xml:space="preserve">Vertical gradients in the biophysical environment shape which plant strategies, or sets of traits, are competitive in canopy versus understory conditions, thereby shaping community composition across size classes. </w:delText>
          </w:r>
        </w:del>
        <w:del w:id="15" w:author="Teixeira, Kristina A." w:date="2022-02-10T13:56:00Z">
          <w:r w:rsidR="00860348" w:rsidDel="00051234">
            <w:delText xml:space="preserve">Generally, </w:delText>
          </w:r>
        </w:del>
        <w:r w:rsidR="00860348">
          <w:t xml:space="preserve">the pattern of fundamental trait adaptations to light gradients across forest species is </w:t>
        </w:r>
      </w:moveTo>
      <w:ins w:id="16" w:author="Teixeira, Kristina A." w:date="2022-02-10T13:56:00Z">
        <w:r w:rsidR="00051234">
          <w:t xml:space="preserve">generally </w:t>
        </w:r>
      </w:ins>
      <w:moveTo w:id="17" w:author="Teixeira, Kristina A." w:date="2022-02-10T10:03:00Z">
        <w:r w:rsidR="00860348">
          <w:t xml:space="preserve">similar to within-species trends in traits and sometimes metabolism (Thomas &amp; Winner, 2002; Rozendaal </w:t>
        </w:r>
        <w:r w:rsidR="00860348">
          <w:rPr>
            <w:i/>
            <w:iCs/>
          </w:rPr>
          <w:t>et al.</w:t>
        </w:r>
        <w:r w:rsidR="00860348">
          <w:t xml:space="preserve">, 2006; Houter &amp; Pons, 2012; Bin </w:t>
        </w:r>
        <w:r w:rsidR="00860348">
          <w:rPr>
            <w:i/>
            <w:iCs/>
          </w:rPr>
          <w:t>et al.</w:t>
        </w:r>
        <w:r w:rsidR="00860348">
          <w:t>, 2022</w:t>
        </w:r>
      </w:moveTo>
      <w:ins w:id="18" w:author="Teixeira, Kristina A." w:date="2022-02-10T13:45:00Z">
        <w:r w:rsidR="00F905B1">
          <w:t xml:space="preserve">; </w:t>
        </w:r>
        <w:r w:rsidR="00F905B1">
          <w:t xml:space="preserve">Cavaleri </w:t>
        </w:r>
        <w:r w:rsidR="00F905B1">
          <w:rPr>
            <w:i/>
            <w:iCs/>
          </w:rPr>
          <w:t>et al.</w:t>
        </w:r>
        <w:r w:rsidR="00F905B1">
          <w:t>, 2010</w:t>
        </w:r>
      </w:ins>
      <w:moveTo w:id="19" w:author="Teixeira, Kristina A." w:date="2022-02-10T10:03:00Z">
        <w:r w:rsidR="00860348">
          <w:t>)</w:t>
        </w:r>
      </w:moveTo>
      <w:ins w:id="20" w:author="Teixeira, Kristina A." w:date="2022-02-10T13:56:00Z">
        <w:r w:rsidR="00051234">
          <w:t>.</w:t>
        </w:r>
      </w:ins>
      <w:ins w:id="21" w:author="Teixeira, Kristina A." w:date="2022-02-10T13:28:00Z">
        <w:r w:rsidR="00581855">
          <w:t xml:space="preserve"> </w:t>
        </w:r>
      </w:ins>
      <w:ins w:id="22" w:author="Teixeira, Kristina A." w:date="2022-02-10T18:14:00Z">
        <w:r w:rsidR="00087DA9">
          <w:t>While</w:t>
        </w:r>
      </w:ins>
      <w:ins w:id="23" w:author="Teixeira, Kristina A." w:date="2022-02-10T13:59:00Z">
        <w:r w:rsidR="00051234">
          <w:t xml:space="preserve"> </w:t>
        </w:r>
      </w:ins>
      <w:ins w:id="24" w:author="Teixeira, Kristina A." w:date="2022-02-10T13:34:00Z">
        <w:r w:rsidR="005447B8">
          <w:t>counter-gradient variation can exist (e.g.,</w:t>
        </w:r>
      </w:ins>
      <w:ins w:id="25" w:author="Teixeira, Kristina A." w:date="2022-02-10T13:36:00Z">
        <w:r w:rsidR="005447B8">
          <w:t xml:space="preserve"> </w:t>
        </w:r>
      </w:ins>
      <w:moveTo w:id="26" w:author="Teixeira, Kristina A." w:date="2022-02-10T10:03:00Z">
        <w:del w:id="27" w:author="Teixeira, Kristina A." w:date="2022-02-10T13:34:00Z">
          <w:r w:rsidR="00860348" w:rsidDel="005447B8">
            <w:delText xml:space="preserve">. </w:delText>
          </w:r>
        </w:del>
        <w:del w:id="28" w:author="Teixeira, Kristina A." w:date="2022-02-10T10:17:00Z">
          <w:r w:rsidR="00860348" w:rsidDel="00FF4DEE">
            <w:delText xml:space="preserve">For instance, across increasing tree size classes, there is an increase in the fractions of species that are deciduous (mirroring the faction of individuals, Condit </w:delText>
          </w:r>
          <w:r w:rsidR="00860348" w:rsidDel="00FF4DEE">
            <w:rPr>
              <w:i/>
              <w:iCs/>
            </w:rPr>
            <w:delText>et al.</w:delText>
          </w:r>
          <w:r w:rsidR="00860348" w:rsidDel="00FF4DEE">
            <w:delText xml:space="preserve">, 2000; Meakem </w:delText>
          </w:r>
          <w:r w:rsidR="00860348" w:rsidDel="00FF4DEE">
            <w:rPr>
              <w:i/>
              <w:iCs/>
            </w:rPr>
            <w:delText>et al.</w:delText>
          </w:r>
          <w:r w:rsidR="00860348" w:rsidDel="00FF4DEE">
            <w:delText xml:space="preserve">, 2018). </w:delText>
          </w:r>
        </w:del>
        <w:del w:id="29" w:author="Teixeira, Kristina A." w:date="2022-02-10T13:34:00Z">
          <w:r w:rsidR="00860348" w:rsidDel="005447B8">
            <w:delText>However, exceptions exist: at least among evergreen species, shade tolerant species tend to have higher LMA than light demanding species, by contrast with the generally higher LMA for sun than shade leaves within canopies (</w:delText>
          </w:r>
        </w:del>
        <w:r w:rsidR="00860348">
          <w:t xml:space="preserve">Lusk </w:t>
        </w:r>
        <w:r w:rsidR="00860348">
          <w:rPr>
            <w:i/>
            <w:iCs/>
          </w:rPr>
          <w:t>et al.</w:t>
        </w:r>
        <w:r w:rsidR="00860348">
          <w:t>, 2008)</w:t>
        </w:r>
      </w:moveTo>
      <w:ins w:id="30" w:author="Teixeira, Kristina A." w:date="2022-02-10T14:00:00Z">
        <w:r w:rsidR="00051234">
          <w:t>, w</w:t>
        </w:r>
      </w:ins>
      <w:moveTo w:id="31" w:author="Teixeira, Kristina A." w:date="2022-02-10T10:03:00Z">
        <w:del w:id="32" w:author="Teixeira, Kristina A." w:date="2022-02-10T13:57:00Z">
          <w:r w:rsidR="00860348" w:rsidDel="00051234">
            <w:delText xml:space="preserve">. </w:delText>
          </w:r>
        </w:del>
        <w:del w:id="33" w:author="Teixeira, Kristina A." w:date="2022-02-10T13:50:00Z">
          <w:r w:rsidR="00860348" w:rsidDel="00F905B1">
            <w:delText xml:space="preserve">Therefore, vertical gradients in </w:delText>
          </w:r>
        </w:del>
        <m:oMath>
          <m:sSub>
            <m:sSubPr>
              <m:ctrlPr>
                <w:del w:id="34" w:author="Teixeira, Kristina A." w:date="2022-02-10T13:50:00Z">
                  <w:rPr>
                    <w:rFonts w:ascii="Cambria Math" w:hAnsi="Cambria Math"/>
                  </w:rPr>
                </w:del>
              </m:ctrlPr>
            </m:sSubPr>
            <m:e>
              <m:r>
                <w:del w:id="35" w:author="Teixeira, Kristina A." w:date="2022-02-10T13:50:00Z">
                  <w:rPr>
                    <w:rFonts w:ascii="Cambria Math" w:hAnsi="Cambria Math"/>
                  </w:rPr>
                  <m:t>T</m:t>
                </w:del>
              </m:r>
            </m:e>
            <m:sub>
              <m:r>
                <w:del w:id="36" w:author="Teixeira, Kristina A." w:date="2022-02-10T13:50:00Z">
                  <w:rPr>
                    <w:rFonts w:ascii="Cambria Math" w:hAnsi="Cambria Math"/>
                  </w:rPr>
                  <m:t>leaf</m:t>
                </w:del>
              </m:r>
            </m:sub>
          </m:sSub>
        </m:oMath>
        <w:moveTo w:id="37" w:author="Teixeira, Kristina A." w:date="2022-02-10T10:03:00Z">
          <w:del w:id="38" w:author="Teixeira, Kristina A." w:date="2022-02-10T13:50:00Z">
            <w:r w:rsidR="00860348" w:rsidDel="00F905B1">
              <w:delText xml:space="preserve"> and metabolism within forest ecosystems are underpinned by both intra- and inter-specific variation in traits.</w:delText>
            </w:r>
          </w:del>
        </w:moveTo>
        <w:ins w:id="39" w:author="Teixeira, Kristina A." w:date="2022-02-10T13:40:00Z">
          <w:r w:rsidR="00806D65">
            <w:t xml:space="preserve">hen it comes to understanding and modeling forest ecosystem function, </w:t>
          </w:r>
        </w:ins>
        <w:ins w:id="40" w:author="Teixeira, Kristina A." w:date="2022-02-10T18:13:00Z">
          <w:r w:rsidR="00087DA9">
            <w:t>many leaf physiological parameters can be est</w:t>
          </w:r>
        </w:ins>
        <w:ins w:id="41" w:author="Teixeira, Kristina A." w:date="2022-02-10T18:14:00Z">
          <w:r w:rsidR="00087DA9">
            <w:t>imated based on foliage height profiles</w:t>
          </w:r>
        </w:ins>
        <w:ins w:id="42" w:author="Teixeira, Kristina A." w:date="2022-02-10T13:40:00Z">
          <w:r w:rsidR="00806D65">
            <w:t xml:space="preserve"> (e.g., Cavaleri </w:t>
          </w:r>
          <w:r w:rsidR="00806D65">
            <w:rPr>
              <w:i/>
              <w:iCs/>
            </w:rPr>
            <w:t>et al.</w:t>
          </w:r>
          <w:r w:rsidR="00806D65">
            <w:t>, 2010).</w:t>
          </w:r>
        </w:ins>
      </w:moveTo>
    </w:p>
    <w:moveToRangeEnd w:id="12"/>
    <w:p w14:paraId="5B874330" w14:textId="77777777" w:rsidR="00860348" w:rsidRDefault="00860348">
      <w:pPr>
        <w:pStyle w:val="BodyText"/>
      </w:pPr>
    </w:p>
    <w:p w14:paraId="632AD0CC" w14:textId="38352104" w:rsidR="005D1570" w:rsidDel="00860348" w:rsidRDefault="00075BA3">
      <w:pPr>
        <w:pStyle w:val="Heading3"/>
        <w:rPr>
          <w:del w:id="43" w:author="Teixeira, Kristina A." w:date="2022-02-10T10:07:00Z"/>
        </w:rPr>
      </w:pPr>
      <w:bookmarkStart w:id="44" w:name="intraspecific-trait-variation"/>
      <w:commentRangeStart w:id="45"/>
      <w:del w:id="46" w:author="Teixeira, Kristina A." w:date="2022-02-10T10:07:00Z">
        <w:r w:rsidDel="00860348">
          <w:delText>3</w:delText>
        </w:r>
        <w:r w:rsidDel="00860348">
          <w:delText>.1. Intraspecific trait variation</w:delText>
        </w:r>
      </w:del>
    </w:p>
    <w:p w14:paraId="7C99175E" w14:textId="77777777" w:rsidR="005D1570" w:rsidRDefault="00075BA3">
      <w:pPr>
        <w:pStyle w:val="FirstParagraph"/>
      </w:pPr>
      <w:r>
        <w:t xml:space="preserve">Leaf </w:t>
      </w:r>
      <w:commentRangeEnd w:id="45"/>
      <w:r w:rsidR="00F441B1">
        <w:rPr>
          <w:rStyle w:val="CommentReference"/>
        </w:rPr>
        <w:commentReference w:id="45"/>
      </w:r>
      <w:r>
        <w:t>traits vary along the vertical light gradient (</w:t>
      </w:r>
      <w:r>
        <w:rPr>
          <w:i/>
          <w:iCs/>
        </w:rPr>
        <w:t>i.e.,</w:t>
      </w:r>
      <w:r>
        <w:t xml:space="preserve"> sun and shade leaves, Casas </w:t>
      </w:r>
      <w:r>
        <w:rPr>
          <w:i/>
          <w:iCs/>
        </w:rPr>
        <w:t>et al.</w:t>
      </w:r>
      <w:r>
        <w:t>, 201</w:t>
      </w:r>
      <w:r>
        <w:t xml:space="preserve">1; Bin </w:t>
      </w:r>
      <w:r>
        <w:rPr>
          <w:i/>
          <w:iCs/>
        </w:rPr>
        <w:t>et al.</w:t>
      </w:r>
      <w:r>
        <w:t xml:space="preserve">, 2022) at a biochemical, anatomical and structural level (Table 1, Sack </w:t>
      </w:r>
      <w:r>
        <w:rPr>
          <w:i/>
          <w:iCs/>
        </w:rPr>
        <w:t>et al.</w:t>
      </w:r>
      <w:r>
        <w:t xml:space="preserve">, 2006; Niinemets </w:t>
      </w:r>
      <w:r>
        <w:rPr>
          <w:i/>
          <w:iCs/>
        </w:rPr>
        <w:t>et al.</w:t>
      </w:r>
      <w:r>
        <w:t xml:space="preserve">, 2015a; Chen </w:t>
      </w:r>
      <w:r>
        <w:rPr>
          <w:i/>
          <w:iCs/>
        </w:rPr>
        <w:t>et al.</w:t>
      </w:r>
      <w:r>
        <w:t>, 2020). Much of our understanding of trait coordination is based on the leaf economics spectrum concept developed acros</w:t>
      </w:r>
      <w:r>
        <w:t xml:space="preserve">s diverse species (Wright </w:t>
      </w:r>
      <w:r>
        <w:rPr>
          <w:i/>
          <w:iCs/>
        </w:rPr>
        <w:t>et al.</w:t>
      </w:r>
      <w:r>
        <w:t xml:space="preserve">, 2004), sun leaves (Keenan &amp; Niinemets, 2016; Chen </w:t>
      </w:r>
      <w:r>
        <w:rPr>
          <w:i/>
          <w:iCs/>
        </w:rPr>
        <w:t>et al.</w:t>
      </w:r>
      <w:r>
        <w:t>, 2020), so further research is needed to characterize trait relationships and responses across the full range of microenvironments spanning the forest vertical gradi</w:t>
      </w:r>
      <w:r>
        <w:t>ent. It has been established that independent of the light environment, traits also vary within species along the ontogenetic trajectory from the understory to the upper canopy. For example, leaf mass per area (LMA), photosynthetic capacity (</w:t>
      </w:r>
      <m:oMath>
        <m:sSub>
          <m:sSubPr>
            <m:ctrlPr>
              <w:rPr>
                <w:rFonts w:ascii="Cambria Math" w:hAnsi="Cambria Math"/>
              </w:rPr>
            </m:ctrlPr>
          </m:sSubPr>
          <m:e>
            <m:r>
              <w:rPr>
                <w:rFonts w:ascii="Cambria Math" w:hAnsi="Cambria Math"/>
              </w:rPr>
              <m:t>A</m:t>
            </m:r>
          </m:e>
          <m:sub>
            <m:r>
              <w:rPr>
                <w:rFonts w:ascii="Cambria Math" w:hAnsi="Cambria Math"/>
              </w:rPr>
              <m:t>max</m:t>
            </m:r>
          </m:sub>
        </m:sSub>
      </m:oMath>
      <w:r>
        <w:t xml:space="preserve"> per a</w:t>
      </w:r>
      <w:r>
        <w:t xml:space="preserve">rea)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have been observed to increase with height, independently of light (Cavender-Bares &amp; Bazzaz, 2000; Thomas &amp; Winner, 2002; Houter &amp; Pons, 2012; Bin </w:t>
      </w:r>
      <w:r>
        <w:rPr>
          <w:i/>
          <w:iCs/>
        </w:rPr>
        <w:t>et al.</w:t>
      </w:r>
      <w:r>
        <w:t>, 2022). Therefore, ontogeny is bound to play a role in shaping leaf traits and thermal s</w:t>
      </w:r>
      <w:r>
        <w:t xml:space="preserve">ensitivity (Niinemets, 2010a; Carter </w:t>
      </w:r>
      <w:r>
        <w:rPr>
          <w:i/>
          <w:iCs/>
        </w:rPr>
        <w:t>et al.</w:t>
      </w:r>
      <w:r>
        <w:t>, 2021).</w:t>
      </w:r>
    </w:p>
    <w:p w14:paraId="18227B9E" w14:textId="77777777" w:rsidR="005D1570" w:rsidRDefault="00075BA3">
      <w:r>
        <w:br w:type="page"/>
      </w:r>
    </w:p>
    <w:p w14:paraId="7DED29A5" w14:textId="77777777" w:rsidR="005D1570" w:rsidRDefault="00075BA3">
      <w:pPr>
        <w:pStyle w:val="BodyText"/>
      </w:pPr>
      <w:commentRangeStart w:id="47"/>
      <w:r>
        <w:rPr>
          <w:b/>
          <w:bCs/>
        </w:rPr>
        <w:lastRenderedPageBreak/>
        <w:t>Table 1.</w:t>
      </w:r>
      <w:r>
        <w:t xml:space="preserve"> </w:t>
      </w:r>
      <w:commentRangeEnd w:id="47"/>
      <w:r w:rsidR="006760B4">
        <w:rPr>
          <w:rStyle w:val="CommentReference"/>
        </w:rPr>
        <w:commentReference w:id="47"/>
      </w:r>
      <w:r>
        <w:t>Summary of typically observed variation in leaf traits and its thermal sensitivity across the vertical gradient and/or between sun and shade leaves. Studies listed here were compiled using a sy</w:t>
      </w:r>
      <w:r>
        <w:t>stematic review process, as described in Supplementary Information Methods S3.</w:t>
      </w:r>
    </w:p>
    <w:p w14:paraId="0E63A990" w14:textId="77777777" w:rsidR="005D1570" w:rsidRDefault="00075BA3">
      <w:pPr>
        <w:pStyle w:val="BodyText"/>
      </w:pPr>
      <w:r>
        <w:rPr>
          <w:noProof/>
        </w:rPr>
        <w:drawing>
          <wp:inline distT="0" distB="0" distL="0" distR="0" wp14:anchorId="536CC1DD" wp14:editId="0E561833">
            <wp:extent cx="5334000" cy="6849626"/>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able1a.png"/>
                    <pic:cNvPicPr>
                      <a:picLocks noChangeAspect="1" noChangeArrowheads="1"/>
                    </pic:cNvPicPr>
                  </pic:nvPicPr>
                  <pic:blipFill>
                    <a:blip r:embed="rId15"/>
                    <a:stretch>
                      <a:fillRect/>
                    </a:stretch>
                  </pic:blipFill>
                  <pic:spPr bwMode="auto">
                    <a:xfrm>
                      <a:off x="0" y="0"/>
                      <a:ext cx="5334000" cy="6849626"/>
                    </a:xfrm>
                    <a:prstGeom prst="rect">
                      <a:avLst/>
                    </a:prstGeom>
                    <a:noFill/>
                    <a:ln w="9525">
                      <a:noFill/>
                      <a:headEnd/>
                      <a:tailEnd/>
                    </a:ln>
                  </pic:spPr>
                </pic:pic>
              </a:graphicData>
            </a:graphic>
          </wp:inline>
        </w:drawing>
      </w:r>
    </w:p>
    <w:p w14:paraId="206CAE4A" w14:textId="77777777" w:rsidR="005D1570" w:rsidRDefault="00075BA3">
      <w:r>
        <w:br w:type="page"/>
      </w:r>
    </w:p>
    <w:p w14:paraId="04671079" w14:textId="77777777" w:rsidR="005D1570" w:rsidRDefault="00075BA3">
      <w:pPr>
        <w:pStyle w:val="BodyText"/>
      </w:pPr>
      <w:r>
        <w:lastRenderedPageBreak/>
        <w:t>Table 1, cont.</w:t>
      </w:r>
    </w:p>
    <w:p w14:paraId="00EF9F4B" w14:textId="77777777" w:rsidR="005D1570" w:rsidRDefault="00075BA3">
      <w:pPr>
        <w:pStyle w:val="BodyText"/>
      </w:pPr>
      <w:r>
        <w:rPr>
          <w:noProof/>
        </w:rPr>
        <w:drawing>
          <wp:inline distT="0" distB="0" distL="0" distR="0" wp14:anchorId="17EB18FF" wp14:editId="312AB884">
            <wp:extent cx="5334000" cy="581129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table1b.png"/>
                    <pic:cNvPicPr>
                      <a:picLocks noChangeAspect="1" noChangeArrowheads="1"/>
                    </pic:cNvPicPr>
                  </pic:nvPicPr>
                  <pic:blipFill>
                    <a:blip r:embed="rId16"/>
                    <a:stretch>
                      <a:fillRect/>
                    </a:stretch>
                  </pic:blipFill>
                  <pic:spPr bwMode="auto">
                    <a:xfrm>
                      <a:off x="0" y="0"/>
                      <a:ext cx="5334000" cy="5811296"/>
                    </a:xfrm>
                    <a:prstGeom prst="rect">
                      <a:avLst/>
                    </a:prstGeom>
                    <a:noFill/>
                    <a:ln w="9525">
                      <a:noFill/>
                      <a:headEnd/>
                      <a:tailEnd/>
                    </a:ln>
                  </pic:spPr>
                </pic:pic>
              </a:graphicData>
            </a:graphic>
          </wp:inline>
        </w:drawing>
      </w:r>
    </w:p>
    <w:p w14:paraId="03BEAF9B" w14:textId="77777777" w:rsidR="005D1570" w:rsidRDefault="00075BA3">
      <w:pPr>
        <w:pStyle w:val="BodyText"/>
      </w:pPr>
      <w:r>
        <w:t xml:space="preserve">*Responses across height and light gradients are summarized, with up and down arrows indicating significant increasing or decreasing trends, respectively, in response to height (H)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456378FE" w14:textId="77777777" w:rsidR="005D1570" w:rsidRDefault="00075BA3">
      <w:pPr>
        <w:pStyle w:val="BodyText"/>
      </w:pPr>
      <m:oMath>
        <m:r>
          <m:rPr>
            <m:sty m:val="p"/>
          </m:rPr>
          <w:rPr>
            <w:rFonts w:ascii="Cambria Math" w:hAnsi="Cambria Math"/>
          </w:rPr>
          <m:t>†</m:t>
        </m:r>
      </m:oMath>
      <w:r>
        <w:t xml:space="preserve"> Forest types are coded as follows: TrB = tropical broadleaf; TeB = temperate broadleaf; TeN = temperate needleleaf (conifer); BoN= boreal needleleaf </w:t>
      </w:r>
      <w:r>
        <w:t>(conifer).</w:t>
      </w:r>
    </w:p>
    <w:p w14:paraId="142589A4" w14:textId="77777777" w:rsidR="005D1570" w:rsidRDefault="00075BA3">
      <w:pPr>
        <w:pStyle w:val="BodyText"/>
      </w:pPr>
      <m:oMath>
        <m:r>
          <m:rPr>
            <m:sty m:val="p"/>
          </m:rPr>
          <w:rPr>
            <w:rFonts w:ascii="Cambria Math" w:hAnsi="Cambria Math"/>
          </w:rPr>
          <m:t>‡</m:t>
        </m:r>
      </m:oMath>
      <w:r>
        <w:t xml:space="preserve"> 1. Mau et al. 2018; 2. Coble and Cavaleri 2014; 3. Sack et al. 2006; 4. Chin and Sillett 2019; 5. Wyka et al. 2012; 6. Atherton et al. 2017; 7. Kenzo et al. 2015; 8. Kusi and Karasi 2020; 9. Dang et al. 1997; 10. Gebauer et al. 2015; 11. Maren</w:t>
      </w:r>
      <w:r>
        <w:t xml:space="preserve">co et al. 2017; 12. Kafuti et al. 2020; 13. </w:t>
      </w:r>
      <w:r>
        <w:lastRenderedPageBreak/>
        <w:t>Van Wittenberghe et al. 2012; 14. Zhang et al. 2019; 15. Weerasinghe et al. 2014; 16. Oldham et al. 2010; 17. Ichie et al. 2016; 18. Gregoriou et al. 2007; 19. Levizou et al. 2005; 20. Liakoura 1997; 21. Fauset e</w:t>
      </w:r>
      <w:r>
        <w:t>t al. 2018; 22. Niinemets et al. 1998, 23. Ishida et al. 1998; 24. Millen and Clendon 1979; 25. Smith and Carter, 1988; 26. Hadley and Smith 1987; 28. Baltzer and Thomas 2005; 29. Coble et al. 2016; 30. Scartazza et al. 2016; 31. Duursma and Marshall, 2006</w:t>
      </w:r>
      <w:r>
        <w:t>; 32. Harley et al. 1996; 33. Hernandez et al. 2020; 34. Turnbull et al. 2003; 35. Chen et al. 2020; 36. van de Weg et al. 2012; 37. M.A Cavaleri et al. 2008; 38. Koniger et al. 1995; 39. Mastubara et al. 2009; 40. Harris and Medina 2013; 41. Hansen et al.</w:t>
      </w:r>
      <w:r>
        <w:t> 2001; 42. Poorter et al. 1995; 43. Coble et al. 2016; 44. Niinemets et al. 2004; 45. Poorter et al. 2000; 46. Zwieniecki et al. 2004; 47. Sack and Scoffoni, 2013; 48. Ball et al., 1988; 49. Taylor et al. 2021; 50. Niinemets et al. 2010; 51. Brooks et al. </w:t>
      </w:r>
      <w:r>
        <w:t>1997</w:t>
      </w:r>
    </w:p>
    <w:p w14:paraId="6A0AAF21" w14:textId="0C18E63D" w:rsidR="00860348" w:rsidRDefault="00860348">
      <w:pPr>
        <w:pStyle w:val="BodyText"/>
        <w:rPr>
          <w:ins w:id="48" w:author="Teixeira, Kristina A." w:date="2022-02-10T10:06:00Z"/>
        </w:rPr>
      </w:pPr>
      <w:ins w:id="49" w:author="Teixeira, Kristina A." w:date="2022-02-10T10:06:00Z">
        <w:r>
          <w:t xml:space="preserve">3.1 </w:t>
        </w:r>
        <w:commentRangeStart w:id="50"/>
        <w:r>
          <w:t xml:space="preserve">Leaf </w:t>
        </w:r>
      </w:ins>
      <w:commentRangeEnd w:id="50"/>
      <w:ins w:id="51" w:author="Teixeira, Kristina A." w:date="2022-02-10T13:42:00Z">
        <w:r w:rsidR="00806D65">
          <w:rPr>
            <w:rStyle w:val="CommentReference"/>
          </w:rPr>
          <w:commentReference w:id="50"/>
        </w:r>
      </w:ins>
      <w:ins w:id="52" w:author="Teixeira, Kristina A." w:date="2022-02-10T10:06:00Z">
        <w:r>
          <w:t>anatomy and morphology</w:t>
        </w:r>
      </w:ins>
    </w:p>
    <w:p w14:paraId="7F1E193D" w14:textId="1C7E01AC" w:rsidR="005D1570" w:rsidRDefault="00075BA3">
      <w:pPr>
        <w:pStyle w:val="BodyText"/>
        <w:rPr>
          <w:ins w:id="53" w:author="Teixeira, Kristina A." w:date="2022-02-10T10:08:00Z"/>
        </w:rPr>
      </w:pPr>
      <w:r>
        <w:t>Sun leaves have anatomical, morphological, and physiological traits that reduce heat due to higher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and/or reflectance, which help to lower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(Table 1). Thus, sun leaves are generally smaller and thi</w:t>
      </w:r>
      <w:r>
        <w:t xml:space="preserve">cker, with higher leaf mass per area, and are more deeply lobed (Fig. 3, Vogel, 1968; Zwieniecki </w:t>
      </w:r>
      <w:r>
        <w:rPr>
          <w:i/>
          <w:iCs/>
        </w:rPr>
        <w:t>et al.</w:t>
      </w:r>
      <w:r>
        <w:t xml:space="preserve">, 2004; Sack </w:t>
      </w:r>
      <w:r>
        <w:rPr>
          <w:i/>
          <w:iCs/>
        </w:rPr>
        <w:t>et al.</w:t>
      </w:r>
      <w:r>
        <w:t xml:space="preserve">, 2006; Leigh </w:t>
      </w:r>
      <w:r>
        <w:rPr>
          <w:i/>
          <w:iCs/>
        </w:rPr>
        <w:t>et al.</w:t>
      </w:r>
      <w:r>
        <w:t xml:space="preserve">, 2017; Mathur </w:t>
      </w:r>
      <w:r>
        <w:rPr>
          <w:i/>
          <w:iCs/>
        </w:rPr>
        <w:t>et al.</w:t>
      </w:r>
      <w:r>
        <w:t>, 2018a)</w:t>
      </w:r>
      <w:r>
        <w:t xml:space="preserve">, but with greater leaf packing and clumping (which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Steeper leaf angles reduce mid-day radiation loads and thereby decrease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(Ball </w:t>
      </w:r>
      <w:r>
        <w:rPr>
          <w:i/>
          <w:iCs/>
        </w:rPr>
        <w:t>et al.</w:t>
      </w:r>
      <w:r>
        <w:t>, 1988; Niinemets, 1998), while higher trichome density increases reflectance, thereb</w:t>
      </w:r>
      <w:r>
        <w:t xml:space="preserve">y also decreasing radiation load. Further, sun leaves tend to have higher stomatal and vein densities, which enable higher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thereby facilitate effective cooling (see section 4.1, Zwieniecki </w:t>
      </w:r>
      <w:r>
        <w:rPr>
          <w:i/>
          <w:iCs/>
        </w:rPr>
        <w:t>et al.</w:t>
      </w:r>
      <w:r>
        <w:t>, 2004). At the same time, sun leaves also h</w:t>
      </w:r>
      <w:r>
        <w:t xml:space="preserve">ave adaptations to protect against water stress, particularly in drier climates, including greater cuticle thickness and higher trichome density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increases boundary layer turbulence, Schreuder </w:t>
      </w:r>
      <w:r>
        <w:rPr>
          <w:i/>
          <w:iCs/>
        </w:rPr>
        <w:t>et al.</w:t>
      </w:r>
      <w:r>
        <w:t xml:space="preserve">, 2001; Ichie </w:t>
      </w:r>
      <w:r>
        <w:rPr>
          <w:i/>
          <w:iCs/>
        </w:rPr>
        <w:t>et al.</w:t>
      </w:r>
      <w:r>
        <w:t>, 2016). In contrast,</w:t>
      </w:r>
      <w:r>
        <w:t xml:space="preserve"> shade leaves have traits that maximize light capture in the diffuse-light environment with sunflecks (e.g., lower LMA and higher light absorptance efficiency per unit biomass), but larger leaf size and lower transpiration makes them more prone to overheat</w:t>
      </w:r>
      <w:r>
        <w:t xml:space="preserve">ing than sun leaves (Casas </w:t>
      </w:r>
      <w:r>
        <w:rPr>
          <w:i/>
          <w:iCs/>
        </w:rPr>
        <w:t>et al.</w:t>
      </w:r>
      <w:r>
        <w:t xml:space="preserve">, 2011; Schymanski </w:t>
      </w:r>
      <w:r>
        <w:rPr>
          <w:i/>
          <w:iCs/>
        </w:rPr>
        <w:t>et al.</w:t>
      </w:r>
      <w:r>
        <w:t xml:space="preserve">, 2013; Leigh </w:t>
      </w:r>
      <w:r>
        <w:rPr>
          <w:i/>
          <w:iCs/>
        </w:rPr>
        <w:t>et al.</w:t>
      </w:r>
      <w:r>
        <w:t xml:space="preserve">, 2017). In open canopies, where light is comparatively homogeneous, leaf traits may be more shaped by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stress than by light (Mediavilla </w:t>
      </w:r>
      <w:r>
        <w:rPr>
          <w:i/>
          <w:iCs/>
        </w:rPr>
        <w:t>et al.</w:t>
      </w:r>
      <w:r>
        <w:t>, 2019).</w:t>
      </w:r>
    </w:p>
    <w:p w14:paraId="2912E547" w14:textId="072CFA4B" w:rsidR="00860348" w:rsidRDefault="00860348">
      <w:pPr>
        <w:pStyle w:val="BodyText"/>
      </w:pPr>
      <w:ins w:id="54" w:author="Teixeira, Kristina A." w:date="2022-02-10T10:08:00Z">
        <w:r>
          <w:t>3.2 Metabolic capacity and efficiency</w:t>
        </w:r>
      </w:ins>
    </w:p>
    <w:p w14:paraId="40BB2FFF" w14:textId="505AC43A" w:rsidR="005D1570" w:rsidRDefault="00075BA3">
      <w:pPr>
        <w:pStyle w:val="BodyText"/>
        <w:rPr>
          <w:ins w:id="55" w:author="Teixeira, Kristina A." w:date="2022-02-10T10:15:00Z"/>
        </w:rPr>
      </w:pPr>
      <w:r>
        <w:t>Mo</w:t>
      </w:r>
      <w:r>
        <w:t>st leaf biochemical traits also vary across light and height gradients (Table 1), both shaping and resulting from gradients in metabolism (see section 4, Table 2). Sun leaves have higher concentrations (per unit area) of elements such as nitrogen (</w:t>
      </w:r>
      <m:oMath>
        <m:sSub>
          <m:sSubPr>
            <m:ctrlPr>
              <w:rPr>
                <w:rFonts w:ascii="Cambria Math" w:hAnsi="Cambria Math"/>
              </w:rPr>
            </m:ctrlPr>
          </m:sSubPr>
          <m:e>
            <m:r>
              <w:rPr>
                <w:rFonts w:ascii="Cambria Math" w:hAnsi="Cambria Math"/>
              </w:rPr>
              <m:t>N</m:t>
            </m:r>
          </m:e>
          <m:sub>
            <m:r>
              <w:rPr>
                <w:rFonts w:ascii="Cambria Math" w:hAnsi="Cambria Math"/>
              </w:rPr>
              <m:t>are</m:t>
            </m:r>
            <m:r>
              <w:rPr>
                <w:rFonts w:ascii="Cambria Math" w:hAnsi="Cambria Math"/>
              </w:rPr>
              <m:t>a</m:t>
            </m:r>
          </m:sub>
        </m:sSub>
      </m:oMath>
      <w:r>
        <w:t>) and phosphorus (</w:t>
      </w:r>
      <m:oMath>
        <m:sSub>
          <m:sSubPr>
            <m:ctrlPr>
              <w:rPr>
                <w:rFonts w:ascii="Cambria Math" w:hAnsi="Cambria Math"/>
              </w:rPr>
            </m:ctrlPr>
          </m:sSubPr>
          <m:e>
            <m:r>
              <w:rPr>
                <w:rFonts w:ascii="Cambria Math" w:hAnsi="Cambria Math"/>
              </w:rPr>
              <m:t>P</m:t>
            </m:r>
          </m:e>
          <m:sub>
            <m:r>
              <w:rPr>
                <w:rFonts w:ascii="Cambria Math" w:hAnsi="Cambria Math"/>
              </w:rPr>
              <m:t>area</m:t>
            </m:r>
          </m:sub>
        </m:sSub>
      </m:oMath>
      <w:r>
        <w:t xml:space="preserve">) that are critical to leaf metabolism, including respiration (Meir </w:t>
      </w:r>
      <w:r>
        <w:rPr>
          <w:i/>
          <w:iCs/>
        </w:rPr>
        <w:t>et al.</w:t>
      </w:r>
      <w:r>
        <w:t xml:space="preserve">, 2001; Weerasinghe </w:t>
      </w:r>
      <w:r>
        <w:rPr>
          <w:i/>
          <w:iCs/>
        </w:rPr>
        <w:t>et al.</w:t>
      </w:r>
      <w:r>
        <w:t xml:space="preserve">, 2014) and photosynthetic processes (Niinemets &amp; Valladares, 2004; Weerasinghe </w:t>
      </w:r>
      <w:r>
        <w:rPr>
          <w:i/>
          <w:iCs/>
        </w:rPr>
        <w:t>et al.</w:t>
      </w:r>
      <w:r>
        <w:t xml:space="preserve">, 2014; Scartazza </w:t>
      </w:r>
      <w:r>
        <w:rPr>
          <w:i/>
          <w:iCs/>
        </w:rPr>
        <w:t>et al.</w:t>
      </w:r>
      <w:r>
        <w:t>, 2016). Increas</w:t>
      </w:r>
      <w:r>
        <w:t>es in chlorophyll a/b ratios with height reflect the greater light availability in the upper canopy, while greater chlorophyll concentrations at lower heights within the forest vertical profile give shade leaves greater PAR absorptance efficiency (Table 1)</w:t>
      </w:r>
      <w:r>
        <w:t xml:space="preserve">. Higher photosynthetic rates (per unit leaf area) and more frequent stomatal closure in sun exposed canopies (see section 4, Table </w:t>
      </w:r>
      <w:r>
        <w:lastRenderedPageBreak/>
        <w:t>2) compared to shaded lower canopies, result in lower intercellular CO</w:t>
      </w:r>
      <w:r>
        <w:rPr>
          <w:vertAlign w:val="subscript"/>
        </w:rPr>
        <w:t>2</w:t>
      </w:r>
      <w:r>
        <w:t xml:space="preserve"> concentrations and higher </w:t>
      </w:r>
      <m:oMath>
        <m:sSup>
          <m:sSupPr>
            <m:ctrlPr>
              <w:rPr>
                <w:rFonts w:ascii="Cambria Math" w:hAnsi="Cambria Math"/>
              </w:rPr>
            </m:ctrlPr>
          </m:sSupPr>
          <m:e>
            <m:r>
              <w:rPr>
                <w:rFonts w:ascii="Cambria Math" w:hAnsi="Cambria Math"/>
              </w:rPr>
              <m:t>δ</m:t>
            </m:r>
          </m:e>
          <m:sup>
            <m:r>
              <w:rPr>
                <w:rFonts w:ascii="Cambria Math" w:hAnsi="Cambria Math"/>
              </w:rPr>
              <m:t>13</m:t>
            </m:r>
          </m:sup>
        </m:sSup>
      </m:oMath>
      <w:r>
        <w:t>C isotopic ratios in l</w:t>
      </w:r>
      <w:r>
        <w:t>eaf tissues (Table 1).</w:t>
      </w:r>
    </w:p>
    <w:p w14:paraId="4526B7B7" w14:textId="138C2E7A" w:rsidR="00BC6469" w:rsidRDefault="00BC6469">
      <w:pPr>
        <w:pStyle w:val="BodyText"/>
        <w:rPr>
          <w:ins w:id="56" w:author="Teixeira, Kristina A." w:date="2022-02-10T10:10:00Z"/>
        </w:rPr>
      </w:pPr>
      <w:commentRangeStart w:id="57"/>
      <w:ins w:id="58" w:author="Teixeira, Kristina A." w:date="2022-02-10T10:15:00Z">
        <w:r>
          <w:t>3</w:t>
        </w:r>
        <w:commentRangeEnd w:id="57"/>
        <w:r>
          <w:rPr>
            <w:rStyle w:val="CommentReference"/>
          </w:rPr>
          <w:commentReference w:id="57"/>
        </w:r>
        <w:r>
          <w:t>.3 – Light absorption and reflectance</w:t>
        </w:r>
      </w:ins>
    </w:p>
    <w:p w14:paraId="3389EF84" w14:textId="072EF1DB" w:rsidR="006760B4" w:rsidRDefault="006760B4">
      <w:pPr>
        <w:pStyle w:val="BodyText"/>
      </w:pPr>
      <w:ins w:id="59" w:author="Teixeira, Kristina A." w:date="2022-02-10T10:10:00Z">
        <w:r>
          <w:t>3.</w:t>
        </w:r>
      </w:ins>
      <w:ins w:id="60" w:author="Teixeira, Kristina A." w:date="2022-02-10T10:16:00Z">
        <w:r w:rsidR="00BC6469">
          <w:t>#</w:t>
        </w:r>
      </w:ins>
      <w:ins w:id="61" w:author="Teixeira, Kristina A." w:date="2022-02-10T10:10:00Z">
        <w:r>
          <w:t xml:space="preserve">. </w:t>
        </w:r>
      </w:ins>
      <w:ins w:id="62" w:author="Teixeira, Kristina A." w:date="2022-02-10T10:11:00Z">
        <w:r>
          <w:t>Biochemical protection against foliage light and heat damage</w:t>
        </w:r>
      </w:ins>
    </w:p>
    <w:p w14:paraId="682D26C5" w14:textId="77777777" w:rsidR="005D1570" w:rsidRDefault="00075BA3">
      <w:pPr>
        <w:pStyle w:val="BodyText"/>
      </w:pPr>
      <w:r>
        <w:t>Biochemical protection against foliage light and heat damage increase with peak radiation loads, and thus tend to be higher in the upper canopy than in the understory (Table 1). Carotenoids (e.g., beta carotene and lutein), including</w:t>
      </w:r>
      <w:r>
        <w:t xml:space="preserve"> xanthophyll cycle pigments (i.e., violaxanthin, antheraxanthin and zeaxanthin, VAZ), can play a role in antioxidant scavenging and harmlessly dissipating excess excitation energy as heat to reduce photoinhibition, and therefore also serve as thermoprotect</w:t>
      </w:r>
      <w:r>
        <w:t xml:space="preserve">ion and postpone heat damage (Niinemets </w:t>
      </w:r>
      <w:r>
        <w:rPr>
          <w:i/>
          <w:iCs/>
        </w:rPr>
        <w:t>et al.</w:t>
      </w:r>
      <w:r>
        <w:t xml:space="preserve">, 1998; Niinemets, 2007; Mathur </w:t>
      </w:r>
      <w:r>
        <w:rPr>
          <w:i/>
          <w:iCs/>
        </w:rPr>
        <w:t>et al.</w:t>
      </w:r>
      <w:r>
        <w:t>, 2018a). With saturating irradiance experienced by upper canopy leaves, unused energy from photosystem II antennae is further dissipated as heat energy through non-photoch</w:t>
      </w:r>
      <w:r>
        <w:t xml:space="preserve">emical quenching(Mathur </w:t>
      </w:r>
      <w:r>
        <w:rPr>
          <w:i/>
          <w:iCs/>
        </w:rPr>
        <w:t>et al.</w:t>
      </w:r>
      <w:r>
        <w:t>, 2018b). Efficient light-use is optimized through this process while preventing the accumulation of excess light, an energetic imbalance that results in the generation of harmful reactive oxygen species. However, below a phot</w:t>
      </w:r>
      <w:r>
        <w:t xml:space="preserve">on flux density of </w:t>
      </w:r>
      <m:oMath>
        <m:r>
          <w:rPr>
            <w:rFonts w:ascii="Cambria Math" w:hAnsi="Cambria Math"/>
          </w:rPr>
          <m:t>200</m:t>
        </m:r>
        <m:r>
          <w:rPr>
            <w:rFonts w:ascii="Cambria Math" w:hAnsi="Cambria Math"/>
          </w:rPr>
          <m:t>μmol</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1</m:t>
            </m:r>
          </m:sup>
        </m:sSup>
      </m:oMath>
      <w:r>
        <w:t>, within a beech (</w:t>
      </w:r>
      <w:r>
        <w:rPr>
          <w:i/>
          <w:iCs/>
        </w:rPr>
        <w:t>Fagus sylvatica L.</w:t>
      </w:r>
      <w:r>
        <w:t xml:space="preserve">) forest, shaded lower canopy leaves have been observed to have higher non-photochemical quenching rates than upper canopy leaves, reflecting rapid photosynthetic induction kinetics </w:t>
      </w:r>
      <w:r>
        <w:t xml:space="preserve">in shaded leaves as an acclimation to sunflecks. Beyond this photon flux density threshold, non-photochemical quenching rates of upper canopy increase with an increase in light intensity (Scartazza </w:t>
      </w:r>
      <w:r>
        <w:rPr>
          <w:i/>
          <w:iCs/>
        </w:rPr>
        <w:t>et al.</w:t>
      </w:r>
      <w:r>
        <w:t>, 2016). The dissipation of excess light energy is a</w:t>
      </w:r>
      <w:r>
        <w:t xml:space="preserve">lso important for leaf acclimation to higher temperatures if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impairs the photochemical energy dissipation pathway (Havaux &amp; Tardy, 1996).</w:t>
      </w:r>
    </w:p>
    <w:p w14:paraId="27354B4E" w14:textId="6A24A51C" w:rsidR="005D1570" w:rsidRDefault="00075BA3">
      <w:pPr>
        <w:pStyle w:val="BodyText"/>
        <w:rPr>
          <w:ins w:id="63" w:author="Teixeira, Kristina A." w:date="2022-02-10T10:11:00Z"/>
        </w:rPr>
      </w:pPr>
      <w:r>
        <w:t>Capacity for heat-sensitive, light-dependent (photosynthetically linked) emissions of volatile organic</w:t>
      </w:r>
      <w:r>
        <w:t xml:space="preserve"> compounds (VOCs), including isoprene and monoterpenes, enhances photosynthetic thermal tolerance by regulating antioxidant defenses and other metabolic processes (Copolovici </w:t>
      </w:r>
      <w:r>
        <w:rPr>
          <w:i/>
          <w:iCs/>
        </w:rPr>
        <w:t>et al.</w:t>
      </w:r>
      <w:r>
        <w:t xml:space="preserve">, 2005; Sharkey </w:t>
      </w:r>
      <w:r>
        <w:rPr>
          <w:i/>
          <w:iCs/>
        </w:rPr>
        <w:t>et al.</w:t>
      </w:r>
      <w:r>
        <w:t xml:space="preserve">, 2008; Vickers </w:t>
      </w:r>
      <w:r>
        <w:rPr>
          <w:i/>
          <w:iCs/>
        </w:rPr>
        <w:t>et al.</w:t>
      </w:r>
      <w:r>
        <w:t xml:space="preserve">, 2009; Riedlmeier </w:t>
      </w:r>
      <w:r>
        <w:rPr>
          <w:i/>
          <w:iCs/>
        </w:rPr>
        <w:t>et al.</w:t>
      </w:r>
      <w:r>
        <w:t>, 2017</w:t>
      </w:r>
      <w:r>
        <w:t xml:space="preserve">; Taylor </w:t>
      </w:r>
      <w:r>
        <w:rPr>
          <w:i/>
          <w:iCs/>
        </w:rPr>
        <w:t>et al.</w:t>
      </w:r>
      <w:r>
        <w:t xml:space="preserve">, 2019; Monson </w:t>
      </w:r>
      <w:r>
        <w:rPr>
          <w:i/>
          <w:iCs/>
        </w:rPr>
        <w:t>et al.</w:t>
      </w:r>
      <w:r>
        <w:t xml:space="preserve">, 2021). Less than half of tree species express significant light-dependent emissions (Taylor </w:t>
      </w:r>
      <w:r>
        <w:rPr>
          <w:i/>
          <w:iCs/>
        </w:rPr>
        <w:t>et al.</w:t>
      </w:r>
      <w:r>
        <w:t>, 2018; Kesselmeier &amp; Staudt), such that variation in emissions across the vertical profile can be influenced both by ve</w:t>
      </w:r>
      <w:r>
        <w:t xml:space="preserve">rtical variation in species compositions and plasticity in emission rate capacities (see section 4.4, Taylor </w:t>
      </w:r>
      <w:r>
        <w:rPr>
          <w:i/>
          <w:iCs/>
        </w:rPr>
        <w:t>et al.</w:t>
      </w:r>
      <w:r>
        <w:t>, 2021).</w:t>
      </w:r>
    </w:p>
    <w:p w14:paraId="1ADF06C1" w14:textId="6079139E" w:rsidR="006760B4" w:rsidRDefault="006760B4">
      <w:pPr>
        <w:pStyle w:val="BodyText"/>
        <w:rPr>
          <w:ins w:id="64" w:author="Teixeira, Kristina A." w:date="2022-02-10T10:04:00Z"/>
        </w:rPr>
      </w:pPr>
      <w:commentRangeStart w:id="65"/>
      <w:ins w:id="66" w:author="Teixeira, Kristina A." w:date="2022-02-10T10:11:00Z">
        <w:r>
          <w:t>3.</w:t>
        </w:r>
      </w:ins>
      <w:ins w:id="67" w:author="Teixeira, Kristina A." w:date="2022-02-10T10:16:00Z">
        <w:r w:rsidR="00BC6469">
          <w:t>#</w:t>
        </w:r>
      </w:ins>
      <w:ins w:id="68" w:author="Teixeira, Kristina A." w:date="2022-02-10T10:11:00Z">
        <w:r>
          <w:t xml:space="preserve"> Thermal tolerance</w:t>
        </w:r>
      </w:ins>
      <w:commentRangeEnd w:id="65"/>
      <w:ins w:id="69" w:author="Teixeira, Kristina A." w:date="2022-02-10T10:12:00Z">
        <w:r>
          <w:rPr>
            <w:rStyle w:val="CommentReference"/>
          </w:rPr>
          <w:commentReference w:id="65"/>
        </w:r>
      </w:ins>
    </w:p>
    <w:p w14:paraId="259563DA" w14:textId="383A1B77" w:rsidR="006760B4" w:rsidRDefault="006760B4" w:rsidP="00860348">
      <w:pPr>
        <w:spacing w:after="0"/>
        <w:rPr>
          <w:ins w:id="70" w:author="Teixeira, Kristina A." w:date="2022-02-10T10:12:00Z"/>
          <w:rFonts w:ascii="Times New Roman" w:eastAsia="Times New Roman" w:hAnsi="Times New Roman" w:cs="Times New Roman"/>
        </w:rPr>
      </w:pPr>
    </w:p>
    <w:p w14:paraId="141225F3" w14:textId="77777777" w:rsidR="006760B4" w:rsidRDefault="006760B4" w:rsidP="006760B4">
      <w:pPr>
        <w:pStyle w:val="BodyText"/>
        <w:rPr>
          <w:moveTo w:id="71" w:author="Teixeira, Kristina A." w:date="2022-02-10T10:12:00Z"/>
        </w:rPr>
      </w:pPr>
      <w:moveToRangeStart w:id="72" w:author="Teixeira, Kristina A." w:date="2022-02-10T10:12:00Z" w:name="move95380365"/>
      <w:commentRangeStart w:id="73"/>
      <w:moveTo w:id="74" w:author="Teixeira, Kristina A." w:date="2022-02-10T10:12:00Z">
        <w:r>
          <w:t xml:space="preserve">At </w:t>
        </w:r>
      </w:moveTo>
      <w:commentRangeEnd w:id="73"/>
      <w:r>
        <w:rPr>
          <w:rStyle w:val="CommentReference"/>
        </w:rPr>
        <w:commentReference w:id="73"/>
      </w:r>
      <w:moveTo w:id="75" w:author="Teixeira, Kristina A." w:date="2022-02-10T10:12:00Z">
        <w:r>
          <w:t xml:space="preserve">very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To w:id="76" w:author="Teixeira, Kristina A." w:date="2022-02-10T10:12:00Z">
          <w:r>
            <w:t xml:space="preserve"> (~40-60 </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moveTo w:id="77" w:author="Teixeira, Kristina A." w:date="2022-02-10T10:12:00Z">
            <w:r>
              <w:t xml:space="preserve">C), photosystem II incurs irreversible damage, eventually leading to leaf necrosis and death (Kunert, in press; Baker, 2008; Feeley </w:t>
            </w:r>
            <w:r>
              <w:rPr>
                <w:i/>
                <w:iCs/>
              </w:rPr>
              <w:t>et al.</w:t>
            </w:r>
            <w:r>
              <w:t xml:space="preserve">, 2020). Thermal tolerance is described in terms of the temperature at which efficiency of photosystem II starts to decrease,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To w:id="78" w:author="Teixeira, Kristina A." w:date="2022-02-10T10:12:00Z">
              <w:r>
                <w:t xml:space="preserve">, and the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To w:id="79" w:author="Teixeira, Kristina A." w:date="2022-02-10T10:12:00Z">
                <w:r>
                  <w:t xml:space="preserve"> at which efficiency of photosystem II had decreased by 50%,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80" w:author="Teixeira, Kristina A." w:date="2022-02-10T10:12:00Z">
                  <w:r>
                    <w:t xml:space="preserve"> (Slot </w:t>
                  </w:r>
                  <w:r>
                    <w:rPr>
                      <w:i/>
                      <w:iCs/>
                    </w:rPr>
                    <w:t>et al.</w:t>
                  </w:r>
                  <w:r>
                    <w:t xml:space="preserve">, 2021a). Thermal thresholds for photosystem II functioning serve as good proxies for temperatures at which leaves get necrotic (Krause </w:t>
                  </w:r>
                  <w:r>
                    <w:rPr>
                      <w:i/>
                      <w:iCs/>
                    </w:rPr>
                    <w:t>et al.</w:t>
                  </w:r>
                  <w:r>
                    <w:t xml:space="preserve">, 2010). Thermal tolerances vary across species, with more variation explained by leaf </w:t>
                  </w:r>
                  <w:r>
                    <w:lastRenderedPageBreak/>
                    <w:t xml:space="preserve">traits than phylogeny (Feeley </w:t>
                  </w:r>
                  <w:r>
                    <w:rPr>
                      <w:i/>
                      <w:iCs/>
                    </w:rPr>
                    <w:t>et al.</w:t>
                  </w:r>
                  <w:r>
                    <w:t xml:space="preserve">, 2020; Slot </w:t>
                  </w:r>
                  <w:r>
                    <w:rPr>
                      <w:i/>
                      <w:iCs/>
                    </w:rPr>
                    <w:t>et al.</w:t>
                  </w:r>
                  <w:r>
                    <w:t xml:space="preserve">, 2021a); for example, among tropical species,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To w:id="81" w:author="Teixeira, Kristina A." w:date="2022-02-10T10:12:00Z">
                    <w:r>
                      <w:t xml:space="preserve"> and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82" w:author="Teixeira, Kristina A." w:date="2022-02-10T10:12:00Z">
                      <w:r>
                        <w:t xml:space="preserve"> were found to be high in species with large leaves with high thermal capacitance and those with high LMA, respectively (Slot </w:t>
                      </w:r>
                      <w:r>
                        <w:rPr>
                          <w:i/>
                          <w:iCs/>
                        </w:rPr>
                        <w:t>et al.</w:t>
                      </w:r>
                      <w:r>
                        <w:t xml:space="preserve">, 2021a). Thermal tolerances vary globally across latitude and climate, where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83" w:author="Teixeira, Kristina A." w:date="2022-02-10T10:12:00Z">
                        <w:r>
                          <w:t xml:space="preserve"> and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To w:id="84" w:author="Teixeira, Kristina A." w:date="2022-02-10T10:12:00Z">
                          <w:r>
                            <w:t xml:space="preserve"> decrease across increasing latitudes, and with elevation among tropical forests (O’Sullivan </w:t>
                          </w:r>
                          <w:r>
                            <w:rPr>
                              <w:i/>
                              <w:iCs/>
                            </w:rPr>
                            <w:t>et al.</w:t>
                          </w:r>
                          <w:r>
                            <w:t xml:space="preserve">, 2017; Feeley </w:t>
                          </w:r>
                          <w:r>
                            <w:rPr>
                              <w:i/>
                              <w:iCs/>
                            </w:rPr>
                            <w:t>et al.</w:t>
                          </w:r>
                          <w:r>
                            <w:t xml:space="preserve">, 2020; Slot </w:t>
                          </w:r>
                          <w:r>
                            <w:rPr>
                              <w:i/>
                              <w:iCs/>
                            </w:rPr>
                            <w:t>et al.</w:t>
                          </w:r>
                          <w:r>
                            <w:t xml:space="preserve">, 2021a). However, they are more closely adapted to microclimate than macroclimate (Feeley </w:t>
                          </w:r>
                          <w:r>
                            <w:rPr>
                              <w:i/>
                              <w:iCs/>
                            </w:rPr>
                            <w:t>et al.</w:t>
                          </w:r>
                          <w:r>
                            <w:t xml:space="preserve">, 2020; Slot </w:t>
                          </w:r>
                          <w:r>
                            <w:rPr>
                              <w:i/>
                              <w:iCs/>
                            </w:rPr>
                            <w:t>et al.</w:t>
                          </w:r>
                          <w:r>
                            <w:t xml:space="preserve">, 2021a). For example, </w:t>
                          </w:r>
                          <w:r>
                            <w:rPr>
                              <w:i/>
                              <w:iCs/>
                            </w:rPr>
                            <w:t>Quercus muehlenbergii</w:t>
                          </w:r>
                          <w:r>
                            <w:t xml:space="preserve"> Engelm. growing in xeric, sunnier conditions showed higher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85" w:author="Teixeira, Kristina A." w:date="2022-02-10T10:12:00Z">
                            <w:r>
                              <w:t xml:space="preserve"> by </w:t>
                            </w:r>
                            <m:oMath>
                              <m:r>
                                <w:rPr>
                                  <w:rFonts w:ascii="Cambria Math" w:hAnsi="Cambria Math"/>
                                </w:rPr>
                                <m:t>2</m:t>
                              </m:r>
                              <m:sSup>
                                <m:sSupPr>
                                  <m:ctrlPr>
                                    <w:rPr>
                                      <w:rFonts w:ascii="Cambria Math" w:hAnsi="Cambria Math"/>
                                    </w:rPr>
                                  </m:ctrlPr>
                                </m:sSupPr>
                                <m:e>
                                  <m:r>
                                    <w:rPr>
                                      <w:rFonts w:ascii="Cambria Math" w:hAnsi="Cambria Math"/>
                                    </w:rPr>
                                    <m:t>​</m:t>
                                  </m:r>
                                </m:e>
                                <m:sup>
                                  <m:r>
                                    <m:rPr>
                                      <m:sty m:val="p"/>
                                    </m:rPr>
                                    <w:rPr>
                                      <w:rFonts w:ascii="Cambria Math" w:hAnsi="Cambria Math"/>
                                    </w:rPr>
                                    <m:t>∘</m:t>
                                  </m:r>
                                </m:sup>
                              </m:sSup>
                              <m:r>
                                <w:rPr>
                                  <w:rFonts w:ascii="Cambria Math" w:hAnsi="Cambria Math"/>
                                </w:rPr>
                                <m:t>C</m:t>
                              </m:r>
                            </m:oMath>
                            <w:moveTo w:id="86" w:author="Teixeira, Kristina A." w:date="2022-02-10T10:12:00Z">
                              <w:r>
                                <w:t xml:space="preserve"> than </w:t>
                              </w:r>
                              <w:r>
                                <w:rPr>
                                  <w:i/>
                                  <w:iCs/>
                                </w:rPr>
                                <w:t>Quercus macrocarpa</w:t>
                              </w:r>
                              <w:r>
                                <w:t xml:space="preserve"> Michx. growing in shaded mesic conditions (Hamerlynck &amp; Knapp, 1996). In an Australian savanna, crowns of </w:t>
                              </w:r>
                              <w:r>
                                <w:rPr>
                                  <w:i/>
                                  <w:iCs/>
                                </w:rPr>
                                <w:t>Acacia papyrocarpa</w:t>
                              </w:r>
                              <w:r>
                                <w:t xml:space="preserve"> Benth. showed greater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87" w:author="Teixeira, Kristina A." w:date="2022-02-10T10:12:00Z">
                                <w:r>
                                  <w:t xml:space="preserve"> and higher composite climate stress in the lower, north-facing portions of their crowns than in other crown positions, correlating with low wind speed, greater radiation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moveTo w:id="88" w:author="Teixeira, Kristina A." w:date="2022-02-10T10:12:00Z">
                                  <w:r>
                                    <w:t xml:space="preserve">, and lower rates of heat dissipation, as indicated by longer leaf thermal time constants (Curtis </w:t>
                                  </w:r>
                                  <w:r>
                                    <w:rPr>
                                      <w:i/>
                                      <w:iCs/>
                                    </w:rPr>
                                    <w:t>et al.</w:t>
                                  </w:r>
                                  <w:r>
                                    <w:t xml:space="preserve">, 2019). Across species, sun leaves that experienced higher maximum temperatures show higher photosynthetic heat tolerance (Perez &amp; Feeley, 2020). However, considering sun and shade leaf differences across the vertical profile of a closed-canopy forest in Panama (Table 1),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89" w:author="Teixeira, Kristina A." w:date="2022-02-10T10:12:00Z">
                                    <w:r>
                                      <w:t xml:space="preserve"> varied modestly, being slightly lower for shade than sun leaves for two of three tree species (Slot </w:t>
                                    </w:r>
                                    <w:r>
                                      <w:rPr>
                                        <w:i/>
                                        <w:iCs/>
                                      </w:rPr>
                                      <w:t>et al.</w:t>
                                    </w:r>
                                    <w:r>
                                      <w:t xml:space="preserve">, 2019). The small difference in </w:t>
                                    </w:r>
                                    <m:oMath>
                                      <m:sSub>
                                        <m:sSubPr>
                                          <m:ctrlPr>
                                            <w:rPr>
                                              <w:rFonts w:ascii="Cambria Math" w:hAnsi="Cambria Math"/>
                                            </w:rPr>
                                          </m:ctrlPr>
                                        </m:sSubPr>
                                        <m:e>
                                          <m:r>
                                            <w:rPr>
                                              <w:rFonts w:ascii="Cambria Math" w:hAnsi="Cambria Math"/>
                                            </w:rPr>
                                            <m:t>T</m:t>
                                          </m:r>
                                        </m:e>
                                        <m:sub>
                                          <m:r>
                                            <w:rPr>
                                              <w:rFonts w:ascii="Cambria Math" w:hAnsi="Cambria Math"/>
                                            </w:rPr>
                                            <m:t>50</m:t>
                                          </m:r>
                                        </m:sub>
                                      </m:sSub>
                                    </m:oMath>
                                    <w:moveTo w:id="90" w:author="Teixeira, Kristina A." w:date="2022-02-10T10:12:00Z">
                                      <w:r>
                                        <w:t xml:space="preserve"> coupled with larger differences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To w:id="91" w:author="Teixeira, Kristina A." w:date="2022-02-10T10:12:00Z">
                                        <w:r>
                                          <w:t xml:space="preserve"> across thermal microenvironments implies that more thermally tolerant sun leaves tend to operate closer to their thermal limits and could therefore be more vulnerable to heat anomalies (Perez &amp; Feeley, 2020).</w:t>
                                        </w:r>
                                      </w:moveTo>
                                    </w:moveTo>
                                  </w:moveTo>
                                </w:moveTo>
                              </w:moveTo>
                            </w:moveTo>
                          </w:moveTo>
                        </w:moveTo>
                      </w:moveTo>
                    </w:moveTo>
                  </w:moveTo>
                </w:moveTo>
              </w:moveTo>
            </w:moveTo>
          </w:moveTo>
        </w:moveTo>
      </w:moveTo>
    </w:p>
    <w:moveToRangeEnd w:id="72"/>
    <w:p w14:paraId="4BA424A4" w14:textId="77777777" w:rsidR="006760B4" w:rsidRDefault="006760B4" w:rsidP="006760B4">
      <w:pPr>
        <w:spacing w:after="0"/>
        <w:rPr>
          <w:ins w:id="92" w:author="Teixeira, Kristina A." w:date="2022-02-10T10:13:00Z"/>
          <w:rFonts w:ascii="Times New Roman" w:eastAsia="Times New Roman" w:hAnsi="Times New Roman" w:cs="Times New Roman"/>
        </w:rPr>
      </w:pPr>
      <w:ins w:id="93" w:author="Teixeira, Kristina A." w:date="2022-02-10T10:13:00Z">
        <w:r w:rsidRPr="00860348">
          <w:rPr>
            <w:rFonts w:ascii="Times New Roman" w:eastAsia="Times New Roman" w:hAnsi="Times New Roman" w:cs="Times New Roman"/>
          </w:rPr>
          <w:t>"</w:t>
        </w:r>
        <w:commentRangeStart w:id="94"/>
        <w:r w:rsidRPr="00860348">
          <w:rPr>
            <w:rFonts w:ascii="Times New Roman" w:eastAsia="Times New Roman" w:hAnsi="Times New Roman" w:cs="Times New Roman"/>
          </w:rPr>
          <w:t xml:space="preserve">Thermal </w:t>
        </w:r>
        <w:commentRangeEnd w:id="94"/>
        <w:r>
          <w:rPr>
            <w:rStyle w:val="CommentReference"/>
          </w:rPr>
          <w:commentReference w:id="94"/>
        </w:r>
        <w:r w:rsidRPr="00860348">
          <w:rPr>
            <w:rFonts w:ascii="Times New Roman" w:eastAsia="Times New Roman" w:hAnsi="Times New Roman" w:cs="Times New Roman"/>
          </w:rPr>
          <w:t>thresholds for leaves have also been hypothesized to vary with leaf temperature, and thus be higher in sun-exposed upper canopy leaves than in understory leaves. The upper thermal thresholds for leaf survival can be approximated by assessing the photosystem II (PSII) functioning using chlorophyll fluorescence techniques (Krause et al. 2012). Considering sun and shade leaf differences within canopy (Table 1), the temperature at which PSII efficiency declines, Tcrit, and at which it has decreased by 50%, T50, varies modestly across the canopy, being only slightly lower for shade than sun leaves for two of three tree species in Panama (Slot et al., 2019). In Australia, along a vertical gradient within a very open canopy, Acacia papyrocarpa showed greater T50 and higher composite climate stress in the lower, sun-facing canopy than other canopy positions, correlating with low wind speed, greater radiation and Tair, and lower rates of heat dissipation, as indicated by longer leaf thermal time constants (Curtis et al., 2019). These patterns of higher heat tolerance in the warmest leaves are consistent with interspecific patterns across temperature gradients (O’Sullivan et al. 2018; Feeley et al., 2020; Slot et al., 2021a), and experienced maximum temperatures (Perez &amp; Feeley, 2020). However, not enough studies have evaluated thermal tolerances across vertical gradients to make robust inferences [sorry, bit of a blabla sentence to wrap up]."</w:t>
        </w:r>
      </w:ins>
    </w:p>
    <w:p w14:paraId="283C7D8C" w14:textId="77777777" w:rsidR="006760B4" w:rsidRPr="00860348" w:rsidRDefault="006760B4" w:rsidP="00860348">
      <w:pPr>
        <w:spacing w:after="0"/>
        <w:rPr>
          <w:ins w:id="95" w:author="Teixeira, Kristina A." w:date="2022-02-10T10:05:00Z"/>
          <w:rFonts w:ascii="Times New Roman" w:eastAsia="Times New Roman" w:hAnsi="Times New Roman" w:cs="Times New Roman"/>
        </w:rPr>
      </w:pPr>
    </w:p>
    <w:p w14:paraId="6CA0D263" w14:textId="5424CC07" w:rsidR="00860348" w:rsidRDefault="00860348">
      <w:pPr>
        <w:pStyle w:val="BodyText"/>
      </w:pPr>
      <w:ins w:id="96" w:author="Teixeira, Kristina A." w:date="2022-02-10T10:05:00Z">
        <w:r>
          <w:t>3</w:t>
        </w:r>
        <w:commentRangeStart w:id="97"/>
        <w:r>
          <w:t xml:space="preserve">.# </w:t>
        </w:r>
      </w:ins>
      <w:commentRangeEnd w:id="97"/>
      <w:ins w:id="98" w:author="Teixeira, Kristina A." w:date="2022-02-10T10:16:00Z">
        <w:r w:rsidR="00BC6469">
          <w:rPr>
            <w:rStyle w:val="CommentReference"/>
          </w:rPr>
          <w:commentReference w:id="97"/>
        </w:r>
      </w:ins>
      <w:ins w:id="99" w:author="Teixeira, Kristina A." w:date="2022-02-10T10:05:00Z">
        <w:r>
          <w:t>leaf phenology</w:t>
        </w:r>
      </w:ins>
    </w:p>
    <w:p w14:paraId="4296ACDA" w14:textId="50C57AB5" w:rsidR="005D1570" w:rsidRDefault="00075BA3">
      <w:pPr>
        <w:pStyle w:val="BodyText"/>
      </w:pPr>
      <w:r>
        <w:t>T</w:t>
      </w:r>
      <w:r>
        <w:t xml:space="preserve">he vertical structure of microenvironments likely influences forest photosynthetic capacity (Rey-Sánchez </w:t>
      </w:r>
      <w:r>
        <w:rPr>
          <w:i/>
          <w:iCs/>
        </w:rPr>
        <w:t>et al.</w:t>
      </w:r>
      <w:r>
        <w:t xml:space="preserve">, 2016) </w:t>
      </w:r>
      <w:r>
        <w:t>via leaf phenology. In deciduous forests, the timing and extent of seasonal leaf gain and loss is structured across the vertical profile. In temperate deciduous forests, seasonal warming occurs earlier in the sheltered understory, facilitating earlier spri</w:t>
      </w:r>
      <w:r>
        <w:t xml:space="preserve">ng bud-break compared to the cooler upper canopy (Augspurger &amp; Bartlett, </w:t>
      </w:r>
      <w:r>
        <w:lastRenderedPageBreak/>
        <w:t>2003). Early leaf-out allows some tree saplings to do the majority of their annual carbon fixation before canopy foliage and reduces light availability (Lee &amp; Ibáñez, 2021). Within tr</w:t>
      </w:r>
      <w:r>
        <w:t xml:space="preserve">opical dry-season-deciduous species, the fraction of seasonally deciduous individuals has been found to increase toward larger tree size classes in hotter, brighter environments, with understory individuals typically remaining evergreen (Condit </w:t>
      </w:r>
      <w:r>
        <w:rPr>
          <w:i/>
          <w:iCs/>
        </w:rPr>
        <w:t>et al.</w:t>
      </w:r>
      <w:r>
        <w:t>, 200</w:t>
      </w:r>
      <w:r>
        <w:t xml:space="preserve">0). </w:t>
      </w:r>
      <w:ins w:id="100" w:author="Teixeira, Kristina A." w:date="2022-02-10T10:18:00Z">
        <w:r w:rsidR="00FF4DEE">
          <w:t>Similarly, o</w:t>
        </w:r>
      </w:ins>
      <w:ins w:id="101" w:author="Teixeira, Kristina A." w:date="2022-02-10T10:17:00Z">
        <w:r w:rsidR="00FF4DEE">
          <w:t>n the interspe</w:t>
        </w:r>
      </w:ins>
      <w:ins w:id="102" w:author="Teixeira, Kristina A." w:date="2022-02-10T10:18:00Z">
        <w:r w:rsidR="00FF4DEE">
          <w:t>cific level, a</w:t>
        </w:r>
      </w:ins>
      <w:ins w:id="103" w:author="Teixeira, Kristina A." w:date="2022-02-10T10:17:00Z">
        <w:r w:rsidR="00FF4DEE">
          <w:t xml:space="preserve">cross increasing tree size classes, there is an increase in the fractions of species that are deciduous (Condit </w:t>
        </w:r>
        <w:r w:rsidR="00FF4DEE">
          <w:rPr>
            <w:i/>
            <w:iCs/>
          </w:rPr>
          <w:t>et al.</w:t>
        </w:r>
        <w:r w:rsidR="00FF4DEE">
          <w:t xml:space="preserve">, 2000; Meakem </w:t>
        </w:r>
        <w:r w:rsidR="00FF4DEE">
          <w:rPr>
            <w:i/>
            <w:iCs/>
          </w:rPr>
          <w:t>et al.</w:t>
        </w:r>
        <w:r w:rsidR="00FF4DEE">
          <w:t xml:space="preserve">, 2018). </w:t>
        </w:r>
      </w:ins>
      <w:r>
        <w:t xml:space="preserve">Even in evergreen tropical forests, seasonal variation in leaf quantities follows distinct patterns throughout the vertical profile depending on height and light environments (Smith </w:t>
      </w:r>
      <w:r>
        <w:rPr>
          <w:i/>
          <w:iCs/>
        </w:rPr>
        <w:t>et al.</w:t>
      </w:r>
      <w:r>
        <w:t>, 2019). Leaf turnover is faster in the upper canopy than the un</w:t>
      </w:r>
      <w:r>
        <w:t xml:space="preserve">derstory (Osada </w:t>
      </w:r>
      <w:r>
        <w:rPr>
          <w:i/>
          <w:iCs/>
        </w:rPr>
        <w:t>et al.</w:t>
      </w:r>
      <w:r>
        <w:t xml:space="preserve">, 2001), and as a result upper canopy leaves are, on average, younger than shade leaves. Leaf age distributions affect forest photosynthetic capacity (Wu </w:t>
      </w:r>
      <w:r>
        <w:rPr>
          <w:i/>
          <w:iCs/>
        </w:rPr>
        <w:t>et al.</w:t>
      </w:r>
      <w:r>
        <w:t>, 2016; Niinemets, 2016) and stress tolerance via age specific leaf functi</w:t>
      </w:r>
      <w:r>
        <w:t xml:space="preserve">on (Kikuzawa &amp; Lechowicz, 2006; Zhou </w:t>
      </w:r>
      <w:r>
        <w:rPr>
          <w:i/>
          <w:iCs/>
        </w:rPr>
        <w:t>et al.</w:t>
      </w:r>
      <w:r>
        <w:t xml:space="preserve">, 2015; Marias </w:t>
      </w:r>
      <w:r>
        <w:rPr>
          <w:i/>
          <w:iCs/>
        </w:rPr>
        <w:t>et al.</w:t>
      </w:r>
      <w:r>
        <w:t xml:space="preserve">, 2017; Albert </w:t>
      </w:r>
      <w:r>
        <w:rPr>
          <w:i/>
          <w:iCs/>
        </w:rPr>
        <w:t>et al.</w:t>
      </w:r>
      <w:r>
        <w:t>, 2018). Leaf phenology thereby both responds to and influences the vertical structure of forest microenvironments and function.</w:t>
      </w:r>
    </w:p>
    <w:p w14:paraId="297205E8" w14:textId="339CB18A" w:rsidR="005D1570" w:rsidDel="00860348" w:rsidRDefault="00075BA3">
      <w:pPr>
        <w:pStyle w:val="Heading3"/>
        <w:rPr>
          <w:del w:id="104" w:author="Teixeira, Kristina A." w:date="2022-02-10T10:04:00Z"/>
        </w:rPr>
      </w:pPr>
      <w:bookmarkStart w:id="105" w:name="interspecific-trait-variation"/>
      <w:bookmarkEnd w:id="44"/>
      <w:del w:id="106" w:author="Teixeira, Kristina A." w:date="2022-02-10T10:04:00Z">
        <w:r w:rsidDel="00860348">
          <w:delText>3.2. Interspecific trait variation</w:delText>
        </w:r>
      </w:del>
    </w:p>
    <w:p w14:paraId="16595F8A" w14:textId="3375F5DD" w:rsidR="005D1570" w:rsidDel="00860348" w:rsidRDefault="00075BA3">
      <w:pPr>
        <w:pStyle w:val="FirstParagraph"/>
        <w:rPr>
          <w:moveFrom w:id="107" w:author="Teixeira, Kristina A." w:date="2022-02-10T10:03:00Z"/>
        </w:rPr>
      </w:pPr>
      <w:moveFromRangeStart w:id="108" w:author="Teixeira, Kristina A." w:date="2022-02-10T10:03:00Z" w:name="move95379847"/>
      <w:moveFrom w:id="109" w:author="Teixeira, Kristina A." w:date="2022-02-10T10:03:00Z">
        <w:r w:rsidDel="00860348">
          <w:t>Vertica</w:t>
        </w:r>
        <w:r w:rsidDel="00860348">
          <w:t>l gradients in the biophysical environment shape which plant strategies, or sets of traits, are competitive in canopy versus understory conditions, thereby shaping community composition across size classes. Generally, the pattern of fundamental trait adapt</w:t>
        </w:r>
        <w:r w:rsidDel="00860348">
          <w:t xml:space="preserve">ations to light gradients across forest species is similar to within-species trends in traits and sometimes metabolism (Thomas &amp; Winner, 2002; Rozendaal </w:t>
        </w:r>
        <w:r w:rsidDel="00860348">
          <w:rPr>
            <w:i/>
            <w:iCs/>
          </w:rPr>
          <w:t>et al.</w:t>
        </w:r>
        <w:r w:rsidDel="00860348">
          <w:t xml:space="preserve">, 2006; Houter &amp; Pons, 2012; Bin </w:t>
        </w:r>
        <w:r w:rsidDel="00860348">
          <w:rPr>
            <w:i/>
            <w:iCs/>
          </w:rPr>
          <w:t>et al.</w:t>
        </w:r>
        <w:r w:rsidDel="00860348">
          <w:t>, 2022). For instance, across increasing tree size classes</w:t>
        </w:r>
        <w:r w:rsidDel="00860348">
          <w:t xml:space="preserve">, there is an increase in the fractions of species that are deciduous (mirroring the faction of individuals, Condit </w:t>
        </w:r>
        <w:r w:rsidDel="00860348">
          <w:rPr>
            <w:i/>
            <w:iCs/>
          </w:rPr>
          <w:t>et al.</w:t>
        </w:r>
        <w:r w:rsidDel="00860348">
          <w:t xml:space="preserve">, 2000; Meakem </w:t>
        </w:r>
        <w:r w:rsidDel="00860348">
          <w:rPr>
            <w:i/>
            <w:iCs/>
          </w:rPr>
          <w:t>et al.</w:t>
        </w:r>
        <w:r w:rsidDel="00860348">
          <w:t xml:space="preserve">, 2018). However, exceptions exist: at least among evergreen species, shade tolerant species tend to have higher </w:t>
        </w:r>
        <w:r w:rsidDel="00860348">
          <w:t xml:space="preserve">LMA than light demanding species, by contrast with the generally higher LMA for sun than shade leaves within canopies (Lusk </w:t>
        </w:r>
        <w:r w:rsidDel="00860348">
          <w:rPr>
            <w:i/>
            <w:iCs/>
          </w:rPr>
          <w:t>et al.</w:t>
        </w:r>
        <w:r w:rsidDel="00860348">
          <w:t xml:space="preserve">, 2008). Therefore, vertical gradients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From w:id="110" w:author="Teixeira, Kristina A." w:date="2022-02-10T10:03:00Z">
          <w:r w:rsidDel="00860348">
            <w:t xml:space="preserve"> and metabolism within forest ecosystems are underpinned by both intra- an</w:t>
          </w:r>
          <w:r w:rsidDel="00860348">
            <w:t>d inter-specific variation in traits.</w:t>
          </w:r>
        </w:moveFrom>
      </w:moveFrom>
    </w:p>
    <w:p w14:paraId="7DB2E4D4" w14:textId="77777777" w:rsidR="005D1570" w:rsidRDefault="00075BA3">
      <w:pPr>
        <w:pStyle w:val="Heading2"/>
      </w:pPr>
      <w:bookmarkStart w:id="111" w:name="Xf540f3eb20213ebe69bde639521139bd7a5d3c0"/>
      <w:bookmarkEnd w:id="7"/>
      <w:bookmarkEnd w:id="105"/>
      <w:moveFromRangeEnd w:id="108"/>
      <w:r>
        <w:t>4. Leaf gas exchange and its thermal sensitivity</w:t>
      </w:r>
    </w:p>
    <w:p w14:paraId="5301A5F4" w14:textId="77777777" w:rsidR="005D1570" w:rsidRDefault="00075BA3">
      <w:pPr>
        <w:pStyle w:val="FirstParagraph"/>
      </w:pPr>
      <w:r>
        <w:t xml:space="preserve">Leaf metabolism is strongly shaped by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and by the traits and environmental drivers reviewed above, all of which vary across vertical forest gradients (Fig. 1)</w:t>
      </w:r>
      <w:r>
        <w:t>. However, as we detail below, few studies have evaluated temperature responses of leaf metabolic rates along a vertical forest gradient, or compared sun and shade leaves (Table 2).</w:t>
      </w:r>
    </w:p>
    <w:p w14:paraId="0148751C" w14:textId="77777777" w:rsidR="005D1570" w:rsidRDefault="00075BA3">
      <w:r>
        <w:br w:type="page"/>
      </w:r>
    </w:p>
    <w:p w14:paraId="53C16320" w14:textId="77777777" w:rsidR="005D1570" w:rsidRDefault="00075BA3">
      <w:pPr>
        <w:pStyle w:val="BodyText"/>
      </w:pPr>
      <w:r>
        <w:rPr>
          <w:b/>
          <w:bCs/>
        </w:rPr>
        <w:lastRenderedPageBreak/>
        <w:t>Table 2.</w:t>
      </w:r>
      <w:r>
        <w:t xml:space="preserve"> Summary of observed variation in Leaf gas exchange and its ther</w:t>
      </w:r>
      <w:r>
        <w:t>mal sensitivity across the vertical gradient and/or between sun and shade leaves. Studies listed here were compiled using a systematic review process, as described in Supplementary Information Methods S3.</w:t>
      </w:r>
    </w:p>
    <w:p w14:paraId="3D04A60E" w14:textId="77777777" w:rsidR="005D1570" w:rsidRDefault="00075BA3">
      <w:pPr>
        <w:pStyle w:val="BodyText"/>
      </w:pPr>
      <w:r>
        <w:rPr>
          <w:noProof/>
        </w:rPr>
        <w:drawing>
          <wp:inline distT="0" distB="0" distL="0" distR="0" wp14:anchorId="4EF57D8A" wp14:editId="3ADDEBF4">
            <wp:extent cx="5334000" cy="689517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table2a.png"/>
                    <pic:cNvPicPr>
                      <a:picLocks noChangeAspect="1" noChangeArrowheads="1"/>
                    </pic:cNvPicPr>
                  </pic:nvPicPr>
                  <pic:blipFill>
                    <a:blip r:embed="rId17"/>
                    <a:stretch>
                      <a:fillRect/>
                    </a:stretch>
                  </pic:blipFill>
                  <pic:spPr bwMode="auto">
                    <a:xfrm>
                      <a:off x="0" y="0"/>
                      <a:ext cx="5334000" cy="6895170"/>
                    </a:xfrm>
                    <a:prstGeom prst="rect">
                      <a:avLst/>
                    </a:prstGeom>
                    <a:noFill/>
                    <a:ln w="9525">
                      <a:noFill/>
                      <a:headEnd/>
                      <a:tailEnd/>
                    </a:ln>
                  </pic:spPr>
                </pic:pic>
              </a:graphicData>
            </a:graphic>
          </wp:inline>
        </w:drawing>
      </w:r>
    </w:p>
    <w:p w14:paraId="76634DCF" w14:textId="77777777" w:rsidR="005D1570" w:rsidRDefault="00075BA3">
      <w:r>
        <w:br w:type="page"/>
      </w:r>
    </w:p>
    <w:p w14:paraId="5AACFF86" w14:textId="77777777" w:rsidR="005D1570" w:rsidRDefault="00075BA3">
      <w:pPr>
        <w:pStyle w:val="BodyText"/>
      </w:pPr>
      <w:r>
        <w:lastRenderedPageBreak/>
        <w:t>Table 2, cont.</w:t>
      </w:r>
    </w:p>
    <w:p w14:paraId="39D3A54D" w14:textId="77777777" w:rsidR="005D1570" w:rsidRDefault="00075BA3">
      <w:pPr>
        <w:pStyle w:val="BodyText"/>
      </w:pPr>
      <w:r>
        <w:rPr>
          <w:noProof/>
        </w:rPr>
        <w:drawing>
          <wp:inline distT="0" distB="0" distL="0" distR="0" wp14:anchorId="6EB1BACB" wp14:editId="3357DEB4">
            <wp:extent cx="5334000" cy="7157883"/>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able2b.png"/>
                    <pic:cNvPicPr>
                      <a:picLocks noChangeAspect="1" noChangeArrowheads="1"/>
                    </pic:cNvPicPr>
                  </pic:nvPicPr>
                  <pic:blipFill>
                    <a:blip r:embed="rId18"/>
                    <a:stretch>
                      <a:fillRect/>
                    </a:stretch>
                  </pic:blipFill>
                  <pic:spPr bwMode="auto">
                    <a:xfrm>
                      <a:off x="0" y="0"/>
                      <a:ext cx="5334000" cy="7157883"/>
                    </a:xfrm>
                    <a:prstGeom prst="rect">
                      <a:avLst/>
                    </a:prstGeom>
                    <a:noFill/>
                    <a:ln w="9525">
                      <a:noFill/>
                      <a:headEnd/>
                      <a:tailEnd/>
                    </a:ln>
                  </pic:spPr>
                </pic:pic>
              </a:graphicData>
            </a:graphic>
          </wp:inline>
        </w:drawing>
      </w:r>
    </w:p>
    <w:p w14:paraId="07794ADA" w14:textId="77777777" w:rsidR="005D1570" w:rsidRDefault="00075BA3">
      <w:r>
        <w:br w:type="page"/>
      </w:r>
    </w:p>
    <w:p w14:paraId="5339326F" w14:textId="77777777" w:rsidR="005D1570" w:rsidRDefault="00075BA3">
      <w:pPr>
        <w:pStyle w:val="BodyText"/>
      </w:pPr>
      <w:r>
        <w:lastRenderedPageBreak/>
        <w:t>Table 2, cont.</w:t>
      </w:r>
    </w:p>
    <w:p w14:paraId="5450B0BA" w14:textId="77777777" w:rsidR="005D1570" w:rsidRDefault="00075BA3">
      <w:pPr>
        <w:pStyle w:val="BodyText"/>
      </w:pPr>
      <w:r>
        <w:rPr>
          <w:noProof/>
        </w:rPr>
        <w:drawing>
          <wp:inline distT="0" distB="0" distL="0" distR="0" wp14:anchorId="4D077B07" wp14:editId="33079B01">
            <wp:extent cx="5334000" cy="733425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able2c.png"/>
                    <pic:cNvPicPr>
                      <a:picLocks noChangeAspect="1" noChangeArrowheads="1"/>
                    </pic:cNvPicPr>
                  </pic:nvPicPr>
                  <pic:blipFill>
                    <a:blip r:embed="rId19"/>
                    <a:stretch>
                      <a:fillRect/>
                    </a:stretch>
                  </pic:blipFill>
                  <pic:spPr bwMode="auto">
                    <a:xfrm>
                      <a:off x="0" y="0"/>
                      <a:ext cx="5334000" cy="7334250"/>
                    </a:xfrm>
                    <a:prstGeom prst="rect">
                      <a:avLst/>
                    </a:prstGeom>
                    <a:noFill/>
                    <a:ln w="9525">
                      <a:noFill/>
                      <a:headEnd/>
                      <a:tailEnd/>
                    </a:ln>
                  </pic:spPr>
                </pic:pic>
              </a:graphicData>
            </a:graphic>
          </wp:inline>
        </w:drawing>
      </w:r>
    </w:p>
    <w:p w14:paraId="3698B8B2" w14:textId="77777777" w:rsidR="005D1570" w:rsidRDefault="00075BA3">
      <w:pPr>
        <w:pStyle w:val="BodyText"/>
      </w:pPr>
      <w:r>
        <w:t xml:space="preserve">*Responses </w:t>
      </w:r>
      <w:r>
        <w:t xml:space="preserve">across height and light gradients are summarized, with up and down arrows indicating significant increasing or decreasing trends, respectively, in response to height </w:t>
      </w:r>
      <w:r>
        <w:lastRenderedPageBreak/>
        <w:t xml:space="preserve">(H)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w:t>
      </w:r>
      <w:r>
        <w:t>cate non-significant or mixed trends (e.g., significant in some but not all species studied).</w:t>
      </w:r>
    </w:p>
    <w:p w14:paraId="1BF25870" w14:textId="77777777" w:rsidR="005D1570" w:rsidRDefault="00075BA3">
      <w:pPr>
        <w:pStyle w:val="BodyText"/>
      </w:pPr>
      <m:oMath>
        <m:r>
          <m:rPr>
            <m:sty m:val="p"/>
          </m:rPr>
          <w:rPr>
            <w:rFonts w:ascii="Cambria Math" w:hAnsi="Cambria Math"/>
          </w:rPr>
          <m:t>†</m:t>
        </m:r>
      </m:oMath>
      <w:r>
        <w:t xml:space="preserve"> Forest types are coded as follows: TrB = tropical broadleaf; TeB = temperate broadleaf; TeN = temperate needleleaf (conifer); BoN= boreal needleleaf (conifer).</w:t>
      </w:r>
    </w:p>
    <w:p w14:paraId="3B377703" w14:textId="77777777" w:rsidR="005D1570" w:rsidRDefault="00075BA3">
      <w:pPr>
        <w:pStyle w:val="BodyText"/>
      </w:pPr>
      <m:oMath>
        <m:r>
          <m:rPr>
            <m:sty m:val="p"/>
          </m:rPr>
          <w:rPr>
            <w:rFonts w:ascii="Cambria Math" w:hAnsi="Cambria Math"/>
          </w:rPr>
          <m:t>‡</m:t>
        </m:r>
      </m:oMath>
      <w:r>
        <w:t xml:space="preserve"> 1. Kafuti et al. 2020; 2. Van Wittenberghe et al. 2012; 3. Roberts et al. 1990; 4. Dang et al. 1997; 5. Marenco et al. 2017; 6. Ambrose et al. 2015; 7. Zweifel et al. 2001; 8. Slot et al. 2019; 9. Hernandez et al. 2020; 10. Urban et al. 2007; 11. Carter </w:t>
      </w:r>
      <w:r>
        <w:t>and Cavaleri 2018; 12. Martin et al. 1999; 13. Mau et al. 2018; 14. Kosugi et al. 2012; 15. Niinemets et al. 2015; 16. Bachofen et al. 2020; 17. Hamerlynck and Knapp 1994; 18. Coble et al. 2017; 19. Wyka et al. 2012; 20. Rijkerse et al. 2000; 21. Ishida et</w:t>
      </w:r>
      <w:r>
        <w:t xml:space="preserve"> al. 1999; 22. Weerasinghe et al. 2014; 23. Scartazza et al. 2016; 24. Miller et al. 2021; 25. Harris and Medina 2013; 26. Legner et al. 2014; 27. Kitao et al. 2012; 28. Fauset et al. 2018; 29. Rey-Sanchez et al. 2016; 30. Muller et al. 2021; 31. Curtis et</w:t>
      </w:r>
      <w:r>
        <w:t xml:space="preserve"> al. 2019; 32. Mier et al. 2001; 33. Turnbull et al. 2003; 34. Araki et al. 2017; 35. Bolstad et al. 1999; 36. Kenzo et al. 2015; 37. Harley et al. 1996; 38. Xu and Griffin 2006; 39. Atherton et al. 2017; 40. Carter et al. 2021; 41. Sack et al. 2003; 42. T</w:t>
      </w:r>
      <w:r>
        <w:t>aylor et al. 2021; 43. Harley et al. 1997; 44. Niinemets and Sun, 2014; 45. Sharkey and Monson, 2014; 46. Simpraga et al. 2013</w:t>
      </w:r>
    </w:p>
    <w:p w14:paraId="59DD7C04" w14:textId="77777777" w:rsidR="005D1570" w:rsidRDefault="00075BA3">
      <w:pPr>
        <w:pStyle w:val="BodyText"/>
      </w:pPr>
      <w:r>
        <w:t xml:space="preserve">** composite climatic stress variable integrating temperature, vapour pressure deficit, and relative humidity is higher in lower </w:t>
      </w:r>
      <w:r>
        <w:t>canopy</w:t>
      </w:r>
    </w:p>
    <w:p w14:paraId="20EB7BB3" w14:textId="77777777" w:rsidR="005D1570" w:rsidRDefault="00075BA3">
      <w:pPr>
        <w:pStyle w:val="Heading3"/>
      </w:pPr>
      <w:bookmarkStart w:id="112" w:name="conductance"/>
      <w:r>
        <w:t>4.1. Conductance</w:t>
      </w:r>
    </w:p>
    <w:p w14:paraId="04F53821" w14:textId="77777777" w:rsidR="005D1570" w:rsidRDefault="00075BA3">
      <w:pPr>
        <w:pStyle w:val="FirstParagraph"/>
      </w:pPr>
      <w:r>
        <w:t xml:space="preserve">Leaf hydraulic, stomatal and boundary layer conductances are all critical for latent heat loss, which in turn can be important for regulating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 Due to higher wind, lower RH, and smaller leaf sizes in the upper canopy (Fig. 2, Table 1),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height (Table 2).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increases with light–typically tracking photosynthetic capacity (Wong </w:t>
      </w:r>
      <w:r>
        <w:rPr>
          <w:i/>
          <w:iCs/>
        </w:rPr>
        <w:t>et al.</w:t>
      </w:r>
      <w:r>
        <w:t>, 1979)–and is thus higher in the sun-exposed upper canopy than in sub-canopy or understory leaves (Table 2). However, water suppl</w:t>
      </w:r>
      <w:r>
        <w:t xml:space="preserve">y cannot meet the demands incurred by the high irradiance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w:t>
      </w:r>
      <w:r>
        <w:t xml:space="preserve">experienced by sun leaves with fully open stomata, because of height-related constraints on water transport (e.g, Yoder </w:t>
      </w:r>
      <w:r>
        <w:rPr>
          <w:i/>
          <w:iCs/>
        </w:rPr>
        <w:t>et al.</w:t>
      </w:r>
      <w:r>
        <w:t xml:space="preserve">, 1994; Koch </w:t>
      </w:r>
      <w:r>
        <w:rPr>
          <w:i/>
          <w:iCs/>
        </w:rPr>
        <w:t>et al.</w:t>
      </w:r>
      <w:r>
        <w:t xml:space="preserve">, 2004; Sillett </w:t>
      </w:r>
      <w:r>
        <w:rPr>
          <w:i/>
          <w:iCs/>
        </w:rPr>
        <w:t>et al.</w:t>
      </w:r>
      <w:r>
        <w:t>, 2010) and/or because of increased evaporative demand (</w:t>
      </w:r>
      <m:oMath>
        <m:r>
          <w:rPr>
            <w:rFonts w:ascii="Cambria Math" w:hAnsi="Cambria Math"/>
          </w:rPr>
          <m:t>VP</m:t>
        </m:r>
        <m:sSub>
          <m:sSubPr>
            <m:ctrlPr>
              <w:rPr>
                <w:rFonts w:ascii="Cambria Math" w:hAnsi="Cambria Math"/>
              </w:rPr>
            </m:ctrlPr>
          </m:sSubPr>
          <m:e>
            <m:r>
              <w:rPr>
                <w:rFonts w:ascii="Cambria Math" w:hAnsi="Cambria Math"/>
              </w:rPr>
              <m:t>D</m:t>
            </m:r>
          </m:e>
          <m:sub>
            <m:r>
              <w:rPr>
                <w:rFonts w:ascii="Cambria Math" w:hAnsi="Cambria Math"/>
              </w:rPr>
              <m:t>leaf</m:t>
            </m:r>
          </m:sub>
        </m:sSub>
      </m:oMath>
      <w:r>
        <w:t>) caused by leaf wa</w:t>
      </w:r>
      <w:r>
        <w:t>rming in sunlit canopy locations (Buckley &amp; Schymanski, 2014). These constraints tend to reduce leaf water potential, making midday stomatal depression more prevalent in sun leaves than shade leaves in closed-canopy forests (Table 2), which drives the lowe</w:t>
      </w:r>
      <w:r>
        <w:t>r intracellular CO</w:t>
      </w:r>
      <w:r>
        <w:rPr>
          <w:vertAlign w:val="subscript"/>
        </w:rPr>
        <w:t>2</w:t>
      </w:r>
      <w:r>
        <w:t xml:space="preserve"> and carbon isotope discrimination discussed in section 3.1 (Table 1). Stomatal depression reduces transpirational cooling, thus amplifying the warming of sun leaves by high radiation loads (Koch </w:t>
      </w:r>
      <w:r>
        <w:rPr>
          <w:i/>
          <w:iCs/>
        </w:rPr>
        <w:t>et al.</w:t>
      </w:r>
      <w:r>
        <w:t xml:space="preserve">, 1994; Zwieniecki </w:t>
      </w:r>
      <w:r>
        <w:rPr>
          <w:i/>
          <w:iCs/>
        </w:rPr>
        <w:t>et al.</w:t>
      </w:r>
      <w:r>
        <w:t>, 2004; Ko</w:t>
      </w:r>
      <w:r>
        <w:t xml:space="preserve">sugi &amp; Matsuo, 2006; Sanches </w:t>
      </w:r>
      <w:r>
        <w:rPr>
          <w:i/>
          <w:iCs/>
        </w:rPr>
        <w:t>et al.</w:t>
      </w:r>
      <w:r>
        <w:t xml:space="preserve">, 2010). The temperature at which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greatest,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did not differ significantly between sun and shade leaves in three tropical tree species (Slot </w:t>
      </w:r>
      <w:r>
        <w:rPr>
          <w:i/>
          <w:iCs/>
        </w:rPr>
        <w:t>et al.</w:t>
      </w:r>
      <w:r>
        <w:t>, 2019), but sun leaves in the upper canopy show a</w:t>
      </w:r>
      <w:r>
        <w:t xml:space="preserve"> stronger decrease in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response to rising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(driven by increased VPD) than do shade leaves in lower vertical positions (Hernández </w:t>
      </w:r>
      <w:r>
        <w:rPr>
          <w:i/>
          <w:iCs/>
        </w:rPr>
        <w:t>et al.</w:t>
      </w:r>
      <w:r>
        <w:t xml:space="preserve">, 2020; Carter </w:t>
      </w:r>
      <w:r>
        <w:rPr>
          <w:i/>
          <w:iCs/>
        </w:rPr>
        <w:t>et al.</w:t>
      </w:r>
      <w:r>
        <w:t xml:space="preserve">, 2021). This, added to the tendency for sun leaves to have higher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implie</w:t>
      </w:r>
      <w:r>
        <w:t xml:space="preserve">s that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should decrease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of upper canopy leaves more than understory leaves, particularly when water availability is limited.</w:t>
      </w:r>
    </w:p>
    <w:p w14:paraId="4E770302" w14:textId="77777777" w:rsidR="005D1570" w:rsidRDefault="00075BA3">
      <w:pPr>
        <w:pStyle w:val="Heading3"/>
      </w:pPr>
      <w:bookmarkStart w:id="113" w:name="photosynthesis"/>
      <w:bookmarkEnd w:id="112"/>
      <w:r>
        <w:lastRenderedPageBreak/>
        <w:t>4.2. Photosynthesis</w:t>
      </w:r>
    </w:p>
    <w:p w14:paraId="46BB4655" w14:textId="77777777" w:rsidR="005D1570" w:rsidRDefault="00075BA3">
      <w:pPr>
        <w:pStyle w:val="FirstParagraph"/>
      </w:pPr>
      <w:r>
        <w:t xml:space="preserve">Photosynthetic capacity is generally higher in exposed canopy positions– a fact that is both </w:t>
      </w:r>
      <w:r>
        <w:t xml:space="preserve">predicted by optimization theory (Field, 1983; Hirose &amp; Werger, 1987) and observed in numerous field studies (Table 2, Niinemets, 2007; Kenzo </w:t>
      </w:r>
      <w:r>
        <w:rPr>
          <w:i/>
          <w:iCs/>
        </w:rPr>
        <w:t>et al.</w:t>
      </w:r>
      <w:r>
        <w:t xml:space="preserve">, 2015 ; Slot </w:t>
      </w:r>
      <w:r>
        <w:rPr>
          <w:i/>
          <w:iCs/>
        </w:rPr>
        <w:t>et al.</w:t>
      </w:r>
      <w:r>
        <w:t xml:space="preserve">, 2019; Chen </w:t>
      </w:r>
      <w:r>
        <w:rPr>
          <w:i/>
          <w:iCs/>
        </w:rPr>
        <w:t>et al.</w:t>
      </w:r>
      <w:r>
        <w:t>, 2020).</w:t>
      </w:r>
    </w:p>
    <w:p w14:paraId="19860638" w14:textId="77777777" w:rsidR="005D1570" w:rsidRDefault="00075BA3">
      <w:pPr>
        <w:pStyle w:val="BodyText"/>
      </w:pPr>
      <w:r>
        <w:t>Temperature can affect photosynthesis via direct and indirec</w:t>
      </w:r>
      <w:r>
        <w:t xml:space="preserve">t pathways: directly, by altering photosynthetic enzyme activity and the electron transport chain, and indirectly through increased VPD causing stomatal closure (Lloyd &amp; Farquhar, 2008). Photosynthesis has a peaked response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with the peak commo</w:t>
      </w:r>
      <w:r>
        <w:t xml:space="preserve">nly corresponding to the prevalent ambient growing season temperature (Doughty &amp; Goulden, 2008; Slot &amp; Winter, 2017; Tan </w:t>
      </w:r>
      <w:r>
        <w:rPr>
          <w:i/>
          <w:iCs/>
        </w:rPr>
        <w:t>et al.</w:t>
      </w:r>
      <w:r>
        <w:t>, 2017). Beyond the optimum, photosynthesis decreases as a result of stomatal closure (Fredeen &amp; Sage, 1999; Slot &amp; Winter, 2017;</w:t>
      </w:r>
      <w:r>
        <w:t xml:space="preserve"> Grossiord </w:t>
      </w:r>
      <w:r>
        <w:rPr>
          <w:i/>
          <w:iCs/>
        </w:rPr>
        <w:t>et al.</w:t>
      </w:r>
      <w:r>
        <w:t xml:space="preserve">, 2020; Smith </w:t>
      </w:r>
      <w:r>
        <w:rPr>
          <w:i/>
          <w:iCs/>
        </w:rPr>
        <w:t>et al.</w:t>
      </w:r>
      <w:r>
        <w:t xml:space="preserve">, 2020), and eventually due to biochemical constraints (Sharkey, 2005; Sage &amp; Kubien, 2007; Vårhammar </w:t>
      </w:r>
      <w:r>
        <w:rPr>
          <w:i/>
          <w:iCs/>
        </w:rPr>
        <w:t>et al.</w:t>
      </w:r>
      <w:r>
        <w:t xml:space="preserve">, 2015; Kumarathunge </w:t>
      </w:r>
      <w:r>
        <w:rPr>
          <w:i/>
          <w:iCs/>
        </w:rPr>
        <w:t>et al.</w:t>
      </w:r>
      <w:r>
        <w:t>, 2019).</w:t>
      </w:r>
    </w:p>
    <w:p w14:paraId="45A955EE" w14:textId="77777777" w:rsidR="005D1570" w:rsidRDefault="00075BA3">
      <w:pPr>
        <w:pStyle w:val="BodyText"/>
      </w:pPr>
      <w:r>
        <w:t>We have very little evidence as to how the temperature sensitivity of photo</w:t>
      </w:r>
      <w:r>
        <w:t>synthesis compares between sun and shade leaves, and existing studies, which compare sun and shade leaves of the same trees, reveal no pronounced overall trend with height in the optimum temperatures for photosynthetic processes (Table 2). Based on consist</w:t>
      </w:r>
      <w:r>
        <w:t>ent positive relationships between growth temperature and optimum temperature of 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across sites and seasons (e.g. Tan </w:t>
      </w:r>
      <w:r>
        <w:rPr>
          <w:i/>
          <w:iCs/>
        </w:rPr>
        <w:t>et al.</w:t>
      </w:r>
      <w:r>
        <w:t xml:space="preserve">, 2017; Kumarathunge </w:t>
      </w:r>
      <w:r>
        <w:rPr>
          <w:i/>
          <w:iCs/>
        </w:rPr>
        <w:t>et al.</w:t>
      </w:r>
      <w:r>
        <w:t>, 2019), one might expect sun leaves to have a stronger temperature-dependence an</w:t>
      </w:r>
      <w:r>
        <w:t xml:space="preserve">d higher temperature optima than shade leaves (Campbell &amp; Norman, 1998; Niinemets </w:t>
      </w:r>
      <w:r>
        <w:rPr>
          <w:i/>
          <w:iCs/>
        </w:rPr>
        <w:t>et al.</w:t>
      </w:r>
      <w:r>
        <w:t xml:space="preserve">, 1999; Niinemets &amp; Valladares, 2004). However, such a trend is not apparent among recent studies, where for three species in Panama, the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for sun leaves tended</w:t>
      </w:r>
      <w:r>
        <w:t xml:space="preserve"> to be moderately, but not significantly, higher than that of shade leaves (Slot </w:t>
      </w:r>
      <w:r>
        <w:rPr>
          <w:i/>
          <w:iCs/>
        </w:rPr>
        <w:t>et al.</w:t>
      </w:r>
      <w:r>
        <w:t xml:space="preserve">, 2019; Hernández </w:t>
      </w:r>
      <w:r>
        <w:rPr>
          <w:i/>
          <w:iCs/>
        </w:rPr>
        <w:t>et al.</w:t>
      </w:r>
      <w:r>
        <w:t xml:space="preserve">, 2020). Similarly,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RuBP carboxylation (</w:t>
      </w:r>
      <m:oMath>
        <m:sSub>
          <m:sSubPr>
            <m:ctrlPr>
              <w:rPr>
                <w:rFonts w:ascii="Cambria Math" w:hAnsi="Cambria Math"/>
              </w:rPr>
            </m:ctrlPr>
          </m:sSubPr>
          <m:e>
            <m:r>
              <w:rPr>
                <w:rFonts w:ascii="Cambria Math" w:hAnsi="Cambria Math"/>
              </w:rPr>
              <m:t>V</m:t>
            </m:r>
          </m:e>
          <m:sub>
            <m:r>
              <w:rPr>
                <w:rFonts w:ascii="Cambria Math" w:hAnsi="Cambria Math"/>
              </w:rPr>
              <m:t>cmax</m:t>
            </m:r>
          </m:sub>
        </m:sSub>
      </m:oMath>
      <w:r>
        <w:t>) and regeneration rates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did not differ systematically between tropical </w:t>
      </w:r>
      <w:r>
        <w:t xml:space="preserve">sun and shade leaves (Hernández </w:t>
      </w:r>
      <w:r>
        <w:rPr>
          <w:i/>
          <w:iCs/>
        </w:rPr>
        <w:t>et al.</w:t>
      </w:r>
      <w:r>
        <w:t xml:space="preserve">, 2020), within-canopies of tropical and temperate trees (Mau </w:t>
      </w:r>
      <w:r>
        <w:rPr>
          <w:i/>
          <w:iCs/>
        </w:rPr>
        <w:t>et al.</w:t>
      </w:r>
      <w:r>
        <w:t xml:space="preserve">, 2018; Miller </w:t>
      </w:r>
      <w:r>
        <w:rPr>
          <w:i/>
          <w:iCs/>
        </w:rPr>
        <w:t>et al.</w:t>
      </w:r>
      <w:r>
        <w:t xml:space="preserve">, 2021). In contrast, tropical experimental warming observations showed that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w:t>
      </w:r>
      <w:r>
        <w:t xml:space="preserve">decrease from the understory to the top of the canopy, potentially linked to greater thermal sensitivity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upper canopy leaves (Carter </w:t>
      </w:r>
      <w:r>
        <w:rPr>
          <w:i/>
          <w:iCs/>
        </w:rPr>
        <w:t>et al.</w:t>
      </w:r>
      <w:r>
        <w:t xml:space="preserve">, 2021). Hernández </w:t>
      </w:r>
      <w:r>
        <w:rPr>
          <w:i/>
          <w:iCs/>
        </w:rPr>
        <w:t>et al.</w:t>
      </w:r>
      <w:r>
        <w:t xml:space="preserve"> (2020) also speculated that the observed lack of sun-shade differences in </w:t>
      </w:r>
      <m:oMath>
        <m:sSub>
          <m:sSubPr>
            <m:ctrlPr>
              <w:rPr>
                <w:rFonts w:ascii="Cambria Math" w:hAnsi="Cambria Math"/>
              </w:rPr>
            </m:ctrlPr>
          </m:sSubPr>
          <m:e>
            <m:r>
              <w:rPr>
                <w:rFonts w:ascii="Cambria Math" w:hAnsi="Cambria Math"/>
              </w:rPr>
              <m:t>T</m:t>
            </m:r>
          </m:e>
          <m:sub>
            <m:r>
              <w:rPr>
                <w:rFonts w:ascii="Cambria Math" w:hAnsi="Cambria Math"/>
              </w:rPr>
              <m:t>op</m:t>
            </m:r>
            <m:r>
              <w:rPr>
                <w:rFonts w:ascii="Cambria Math" w:hAnsi="Cambria Math"/>
              </w:rPr>
              <m:t>t</m:t>
            </m:r>
          </m:sub>
        </m:sSub>
      </m:oMath>
      <w:r>
        <w:t xml:space="preserve"> may reflect acclimation to similar temperatures of peak photosynthesis. Sun leaves experience higher temperatures, but maximum temperatures are associated with conditions of midday stomatal depression, and acclimation to optimize photosynthesis at these</w:t>
      </w:r>
      <w:r>
        <w:t xml:space="preserve"> temperatures would not be advantageous. Shade leaves that do not experience midday depression continue to fix carbon even when afternoon air temperatures peak (Miller </w:t>
      </w:r>
      <w:r>
        <w:rPr>
          <w:i/>
          <w:iCs/>
        </w:rPr>
        <w:t>et al.</w:t>
      </w:r>
      <w:r>
        <w:t>, 2021). Evaluating this would require diurnal monitoring of net photosynthesis ac</w:t>
      </w:r>
      <w:r>
        <w:t>ross a forest vertical profile. In the meantime, it remains unresolved whether photosynthesis is more affected by high temperatures in upper canopy or understory leaves, and how this might vary across forest types and environmental conditions.</w:t>
      </w:r>
    </w:p>
    <w:p w14:paraId="0C525F29" w14:textId="2410AC34" w:rsidR="005D1570" w:rsidDel="006760B4" w:rsidRDefault="00075BA3">
      <w:pPr>
        <w:pStyle w:val="BodyText"/>
        <w:rPr>
          <w:moveFrom w:id="114" w:author="Teixeira, Kristina A." w:date="2022-02-10T10:12:00Z"/>
        </w:rPr>
      </w:pPr>
      <w:moveFromRangeStart w:id="115" w:author="Teixeira, Kristina A." w:date="2022-02-10T10:12:00Z" w:name="move95380365"/>
      <w:moveFrom w:id="116" w:author="Teixeira, Kristina A." w:date="2022-02-10T10:12:00Z">
        <w:r w:rsidDel="006760B4">
          <w:lastRenderedPageBreak/>
          <w:t>At very high</w:t>
        </w:r>
        <w:r w:rsidDel="006760B4">
          <w:t xml:space="preserve">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From w:id="117" w:author="Teixeira, Kristina A." w:date="2022-02-10T10:12:00Z">
          <w:r w:rsidDel="006760B4">
            <w:t xml:space="preserve"> (~40-60 </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moveFrom w:id="118" w:author="Teixeira, Kristina A." w:date="2022-02-10T10:12:00Z">
            <w:r w:rsidDel="006760B4">
              <w:t xml:space="preserve">C), photosystem II incurs irreversible damage, eventually leading to leaf necrosis and death (Kunert, in press; Baker, 2008; Feeley </w:t>
            </w:r>
            <w:r w:rsidDel="006760B4">
              <w:rPr>
                <w:i/>
                <w:iCs/>
              </w:rPr>
              <w:t>et al.</w:t>
            </w:r>
            <w:r w:rsidDel="006760B4">
              <w:t>, 2020). Thermal tolerance is described in terms of the temperature at which efficiency of photo</w:t>
            </w:r>
            <w:r w:rsidDel="006760B4">
              <w:t xml:space="preserve">system II starts to decrease,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From w:id="119" w:author="Teixeira, Kristina A." w:date="2022-02-10T10:12:00Z">
              <w:r w:rsidDel="006760B4">
                <w:t xml:space="preserve">, and the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From w:id="120" w:author="Teixeira, Kristina A." w:date="2022-02-10T10:12:00Z">
                <w:r w:rsidDel="006760B4">
                  <w:t xml:space="preserve"> at which efficiency of photosystem II had decreased by 50%,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121" w:author="Teixeira, Kristina A." w:date="2022-02-10T10:12:00Z">
                  <w:r w:rsidDel="006760B4">
                    <w:t xml:space="preserve"> (Slot </w:t>
                  </w:r>
                  <w:r w:rsidDel="006760B4">
                    <w:rPr>
                      <w:i/>
                      <w:iCs/>
                    </w:rPr>
                    <w:t>et al.</w:t>
                  </w:r>
                  <w:r w:rsidDel="006760B4">
                    <w:t>, 2021a). Thermal thresholds for photosystem II functioning serve as good proxies for temperatures at which leaves get</w:t>
                  </w:r>
                  <w:r w:rsidDel="006760B4">
                    <w:t xml:space="preserve"> necrotic (Krause </w:t>
                  </w:r>
                  <w:r w:rsidDel="006760B4">
                    <w:rPr>
                      <w:i/>
                      <w:iCs/>
                    </w:rPr>
                    <w:t>et al.</w:t>
                  </w:r>
                  <w:r w:rsidDel="006760B4">
                    <w:t xml:space="preserve">, 2010). Thermal tolerances vary across species, with more variation explained by leaf traits than phylogeny (Feeley </w:t>
                  </w:r>
                  <w:r w:rsidDel="006760B4">
                    <w:rPr>
                      <w:i/>
                      <w:iCs/>
                    </w:rPr>
                    <w:t>et al.</w:t>
                  </w:r>
                  <w:r w:rsidDel="006760B4">
                    <w:t xml:space="preserve">, 2020; Slot </w:t>
                  </w:r>
                  <w:r w:rsidDel="006760B4">
                    <w:rPr>
                      <w:i/>
                      <w:iCs/>
                    </w:rPr>
                    <w:t>et al.</w:t>
                  </w:r>
                  <w:r w:rsidDel="006760B4">
                    <w:t xml:space="preserve">, 2021a); for example, among tropical species,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From w:id="122" w:author="Teixeira, Kristina A." w:date="2022-02-10T10:12:00Z">
                    <w:r w:rsidDel="006760B4">
                      <w:t xml:space="preserve"> and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123" w:author="Teixeira, Kristina A." w:date="2022-02-10T10:12:00Z">
                      <w:r w:rsidDel="006760B4">
                        <w:t xml:space="preserve"> were found to be high i</w:t>
                      </w:r>
                      <w:r w:rsidDel="006760B4">
                        <w:t xml:space="preserve">n species with large leaves with high thermal capacitance and those with high LMA, respectively (Slot </w:t>
                      </w:r>
                      <w:r w:rsidDel="006760B4">
                        <w:rPr>
                          <w:i/>
                          <w:iCs/>
                        </w:rPr>
                        <w:t>et al.</w:t>
                      </w:r>
                      <w:r w:rsidDel="006760B4">
                        <w:t xml:space="preserve">, 2021a). Thermal tolerances vary globally across latitude and climate, where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124" w:author="Teixeira, Kristina A." w:date="2022-02-10T10:12:00Z">
                        <w:r w:rsidDel="006760B4">
                          <w:t xml:space="preserve"> and </w:t>
                        </w:r>
                        <m:oMath>
                          <m:sSub>
                            <m:sSubPr>
                              <m:ctrlPr>
                                <w:rPr>
                                  <w:rFonts w:ascii="Cambria Math" w:hAnsi="Cambria Math"/>
                                </w:rPr>
                              </m:ctrlPr>
                            </m:sSubPr>
                            <m:e>
                              <m:r>
                                <w:rPr>
                                  <w:rFonts w:ascii="Cambria Math" w:hAnsi="Cambria Math"/>
                                </w:rPr>
                                <m:t>T</m:t>
                              </m:r>
                            </m:e>
                            <m:sub>
                              <m:r>
                                <w:rPr>
                                  <w:rFonts w:ascii="Cambria Math" w:hAnsi="Cambria Math"/>
                                </w:rPr>
                                <m:t>crit</m:t>
                              </m:r>
                            </m:sub>
                          </m:sSub>
                        </m:oMath>
                        <w:moveFrom w:id="125" w:author="Teixeira, Kristina A." w:date="2022-02-10T10:12:00Z">
                          <w:r w:rsidDel="006760B4">
                            <w:t xml:space="preserve"> decrease across increasing latitudes, and with ele</w:t>
                          </w:r>
                          <w:r w:rsidDel="006760B4">
                            <w:t xml:space="preserve">vation among tropical forests (O’Sullivan </w:t>
                          </w:r>
                          <w:r w:rsidDel="006760B4">
                            <w:rPr>
                              <w:i/>
                              <w:iCs/>
                            </w:rPr>
                            <w:t>et al.</w:t>
                          </w:r>
                          <w:r w:rsidDel="006760B4">
                            <w:t xml:space="preserve">, 2017; Feeley </w:t>
                          </w:r>
                          <w:r w:rsidDel="006760B4">
                            <w:rPr>
                              <w:i/>
                              <w:iCs/>
                            </w:rPr>
                            <w:t>et al.</w:t>
                          </w:r>
                          <w:r w:rsidDel="006760B4">
                            <w:t xml:space="preserve">, 2020; Slot </w:t>
                          </w:r>
                          <w:r w:rsidDel="006760B4">
                            <w:rPr>
                              <w:i/>
                              <w:iCs/>
                            </w:rPr>
                            <w:t>et al.</w:t>
                          </w:r>
                          <w:r w:rsidDel="006760B4">
                            <w:t xml:space="preserve">, 2021a). However, they are more closely adapted to microclimate than macroclimate (Feeley </w:t>
                          </w:r>
                          <w:r w:rsidDel="006760B4">
                            <w:rPr>
                              <w:i/>
                              <w:iCs/>
                            </w:rPr>
                            <w:t>et al.</w:t>
                          </w:r>
                          <w:r w:rsidDel="006760B4">
                            <w:t xml:space="preserve">, 2020; Slot </w:t>
                          </w:r>
                          <w:r w:rsidDel="006760B4">
                            <w:rPr>
                              <w:i/>
                              <w:iCs/>
                            </w:rPr>
                            <w:t>et al.</w:t>
                          </w:r>
                          <w:r w:rsidDel="006760B4">
                            <w:t xml:space="preserve">, 2021a). For example, </w:t>
                          </w:r>
                          <w:r w:rsidDel="006760B4">
                            <w:rPr>
                              <w:i/>
                              <w:iCs/>
                            </w:rPr>
                            <w:t>Quercus muehlenbergii</w:t>
                          </w:r>
                          <w:r w:rsidDel="006760B4">
                            <w:t xml:space="preserve"> Engelm.</w:t>
                          </w:r>
                          <w:r w:rsidDel="006760B4">
                            <w:t xml:space="preserve"> growing in xeric, sunnier conditions showed higher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126" w:author="Teixeira, Kristina A." w:date="2022-02-10T10:12:00Z">
                            <w:r w:rsidDel="006760B4">
                              <w:t xml:space="preserve"> by </w:t>
                            </w:r>
                            <m:oMath>
                              <m:r>
                                <w:rPr>
                                  <w:rFonts w:ascii="Cambria Math" w:hAnsi="Cambria Math"/>
                                </w:rPr>
                                <m:t>2</m:t>
                              </m:r>
                              <m:sSup>
                                <m:sSupPr>
                                  <m:ctrlPr>
                                    <w:rPr>
                                      <w:rFonts w:ascii="Cambria Math" w:hAnsi="Cambria Math"/>
                                    </w:rPr>
                                  </m:ctrlPr>
                                </m:sSupPr>
                                <m:e>
                                  <m:r>
                                    <w:rPr>
                                      <w:rFonts w:ascii="Cambria Math" w:hAnsi="Cambria Math"/>
                                    </w:rPr>
                                    <m:t>​</m:t>
                                  </m:r>
                                </m:e>
                                <m:sup>
                                  <m:r>
                                    <m:rPr>
                                      <m:sty m:val="p"/>
                                    </m:rPr>
                                    <w:rPr>
                                      <w:rFonts w:ascii="Cambria Math" w:hAnsi="Cambria Math"/>
                                    </w:rPr>
                                    <m:t>∘</m:t>
                                  </m:r>
                                </m:sup>
                              </m:sSup>
                              <m:r>
                                <w:rPr>
                                  <w:rFonts w:ascii="Cambria Math" w:hAnsi="Cambria Math"/>
                                </w:rPr>
                                <m:t>C</m:t>
                              </m:r>
                            </m:oMath>
                            <w:moveFrom w:id="127" w:author="Teixeira, Kristina A." w:date="2022-02-10T10:12:00Z">
                              <w:r w:rsidDel="006760B4">
                                <w:t xml:space="preserve"> than </w:t>
                              </w:r>
                              <w:r w:rsidDel="006760B4">
                                <w:rPr>
                                  <w:i/>
                                  <w:iCs/>
                                </w:rPr>
                                <w:t>Quercus macrocarpa</w:t>
                              </w:r>
                              <w:r w:rsidDel="006760B4">
                                <w:t xml:space="preserve"> Michx. growing in shaded mesic conditions (Hamerlynck &amp; Knapp, 1996). In an Australian savanna, crowns of </w:t>
                              </w:r>
                              <w:r w:rsidDel="006760B4">
                                <w:rPr>
                                  <w:i/>
                                  <w:iCs/>
                                </w:rPr>
                                <w:t>Acacia papyrocarpa</w:t>
                              </w:r>
                              <w:r w:rsidDel="006760B4">
                                <w:t xml:space="preserve"> Benth. showed greater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128" w:author="Teixeira, Kristina A." w:date="2022-02-10T10:12:00Z">
                                <w:r w:rsidDel="006760B4">
                                  <w:t xml:space="preserve"> and higher com</w:t>
                                </w:r>
                                <w:r w:rsidDel="006760B4">
                                  <w:t xml:space="preserve">posite climate stress in the lower, north-facing portions of their crowns than in other crown positions, correlating with low wind speed, greater radiation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moveFrom w:id="129" w:author="Teixeira, Kristina A." w:date="2022-02-10T10:12:00Z">
                                  <w:r w:rsidDel="006760B4">
                                    <w:t>, and lower rates of heat dissipation, as indicated by longer leaf thermal time constant</w:t>
                                  </w:r>
                                  <w:r w:rsidDel="006760B4">
                                    <w:t xml:space="preserve">s (Curtis </w:t>
                                  </w:r>
                                  <w:r w:rsidDel="006760B4">
                                    <w:rPr>
                                      <w:i/>
                                      <w:iCs/>
                                    </w:rPr>
                                    <w:t>et al.</w:t>
                                  </w:r>
                                  <w:r w:rsidDel="006760B4">
                                    <w:t>, 2019). Across species, sun leaves that experienced higher maximum temperatures show higher photosynthetic heat tolerance (Perez &amp; Feeley, 2020). However, considering sun and shade leaf differences across the vertical profile of a closed-c</w:t>
                                  </w:r>
                                  <w:r w:rsidDel="006760B4">
                                    <w:t xml:space="preserve">anopy forest in Panama (Table 1),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130" w:author="Teixeira, Kristina A." w:date="2022-02-10T10:12:00Z">
                                    <w:r w:rsidDel="006760B4">
                                      <w:t xml:space="preserve"> varied modestly, being slightly lower for shade than sun leaves for two of three tree species (Slot </w:t>
                                    </w:r>
                                    <w:r w:rsidDel="006760B4">
                                      <w:rPr>
                                        <w:i/>
                                        <w:iCs/>
                                      </w:rPr>
                                      <w:t>et al.</w:t>
                                    </w:r>
                                    <w:r w:rsidDel="006760B4">
                                      <w:t xml:space="preserve">, 2019). The small difference in </w:t>
                                    </w:r>
                                    <m:oMath>
                                      <m:sSub>
                                        <m:sSubPr>
                                          <m:ctrlPr>
                                            <w:rPr>
                                              <w:rFonts w:ascii="Cambria Math" w:hAnsi="Cambria Math"/>
                                            </w:rPr>
                                          </m:ctrlPr>
                                        </m:sSubPr>
                                        <m:e>
                                          <m:r>
                                            <w:rPr>
                                              <w:rFonts w:ascii="Cambria Math" w:hAnsi="Cambria Math"/>
                                            </w:rPr>
                                            <m:t>T</m:t>
                                          </m:r>
                                        </m:e>
                                        <m:sub>
                                          <m:r>
                                            <w:rPr>
                                              <w:rFonts w:ascii="Cambria Math" w:hAnsi="Cambria Math"/>
                                            </w:rPr>
                                            <m:t>50</m:t>
                                          </m:r>
                                        </m:sub>
                                      </m:sSub>
                                    </m:oMath>
                                    <w:moveFrom w:id="131" w:author="Teixeira, Kristina A." w:date="2022-02-10T10:12:00Z">
                                      <w:r w:rsidDel="006760B4">
                                        <w:t xml:space="preserve"> coupled with larger differences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moveFrom w:id="132" w:author="Teixeira, Kristina A." w:date="2022-02-10T10:12:00Z">
                                        <w:r w:rsidDel="006760B4">
                                          <w:t xml:space="preserve"> across thermal microenviron</w:t>
                                        </w:r>
                                        <w:r w:rsidDel="006760B4">
                                          <w:t>ments implies that more thermally tolerant sun leaves tend to operate closer to their thermal limits and could therefore be more vulnerable to heat anomalies (Perez &amp; Feeley, 2020).</w:t>
                                        </w:r>
                                      </w:moveFrom>
                                    </w:moveFrom>
                                  </w:moveFrom>
                                </w:moveFrom>
                              </w:moveFrom>
                            </w:moveFrom>
                          </w:moveFrom>
                        </w:moveFrom>
                      </w:moveFrom>
                    </w:moveFrom>
                  </w:moveFrom>
                </w:moveFrom>
              </w:moveFrom>
            </w:moveFrom>
          </w:moveFrom>
        </w:moveFrom>
      </w:moveFrom>
    </w:p>
    <w:p w14:paraId="4F195740" w14:textId="77777777" w:rsidR="005D1570" w:rsidRDefault="00075BA3">
      <w:pPr>
        <w:pStyle w:val="Heading3"/>
      </w:pPr>
      <w:bookmarkStart w:id="133" w:name="respiration"/>
      <w:bookmarkEnd w:id="113"/>
      <w:moveFromRangeEnd w:id="115"/>
      <w:r>
        <w:t>4.3. Respiration</w:t>
      </w:r>
    </w:p>
    <w:p w14:paraId="1A35044D" w14:textId="77777777" w:rsidR="005D1570" w:rsidRDefault="00075BA3">
      <w:pPr>
        <w:pStyle w:val="FirstParagraph"/>
      </w:pPr>
      <w:r>
        <w:t>Similar to photosynthesis, respiration tends to be higher</w:t>
      </w:r>
      <w:r>
        <w:t xml:space="preserve"> in upper-canopy sun leaves (Table 2, Chen </w:t>
      </w:r>
      <w:r>
        <w:rPr>
          <w:i/>
          <w:iCs/>
        </w:rPr>
        <w:t>et al.</w:t>
      </w:r>
      <w:r>
        <w:t>, 2020), but its temperature sensitivity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or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Table 2) shows no definite trend along the vertical gradient (Bolstad </w:t>
      </w:r>
      <w:r>
        <w:rPr>
          <w:i/>
          <w:iCs/>
        </w:rPr>
        <w:t>et al.</w:t>
      </w:r>
      <w:r>
        <w:t xml:space="preserve">, 1999; Weerasinghe </w:t>
      </w:r>
      <w:r>
        <w:rPr>
          <w:i/>
          <w:iCs/>
        </w:rPr>
        <w:t>et al.</w:t>
      </w:r>
      <w:r>
        <w:t xml:space="preserve">, 2014). </w:t>
      </w:r>
      <w:r>
        <w:t xml:space="preserve">Specifically, the temperature sensitivity of respiration can be constant within vertical profiles and in seedling sun vs. shade leaves (Bolstad </w:t>
      </w:r>
      <w:r>
        <w:rPr>
          <w:i/>
          <w:iCs/>
        </w:rPr>
        <w:t>et al.</w:t>
      </w:r>
      <w:r>
        <w:t xml:space="preserve">, 1999; Xu &amp; Griffin, 2006; Zaragoza-Castells </w:t>
      </w:r>
      <w:r>
        <w:rPr>
          <w:i/>
          <w:iCs/>
        </w:rPr>
        <w:t>et al.</w:t>
      </w:r>
      <w:r>
        <w:t xml:space="preserve">, 2007, 2008; Weerasinghe </w:t>
      </w:r>
      <w:r>
        <w:rPr>
          <w:i/>
          <w:iCs/>
        </w:rPr>
        <w:t>et al.</w:t>
      </w:r>
      <w:r>
        <w:t xml:space="preserve">, 2014; Carter </w:t>
      </w:r>
      <w:r>
        <w:rPr>
          <w:i/>
          <w:iCs/>
        </w:rPr>
        <w:t>et al.</w:t>
      </w:r>
      <w:r>
        <w:t>,</w:t>
      </w:r>
      <w:r>
        <w:t xml:space="preserve"> 2021), greater in upper-canopy leaves (Harley </w:t>
      </w:r>
      <w:r>
        <w:rPr>
          <w:i/>
          <w:iCs/>
        </w:rPr>
        <w:t>et al.</w:t>
      </w:r>
      <w:r>
        <w:t xml:space="preserve">, 1996; Turnbull </w:t>
      </w:r>
      <w:r>
        <w:rPr>
          <w:i/>
          <w:iCs/>
        </w:rPr>
        <w:t>et al.</w:t>
      </w:r>
      <w:r>
        <w:t xml:space="preserve">, 2003), or greater in the lower canopy (Griffin </w:t>
      </w:r>
      <w:r>
        <w:rPr>
          <w:i/>
          <w:iCs/>
        </w:rPr>
        <w:t>et al.</w:t>
      </w:r>
      <w:r>
        <w:t xml:space="preserve">, 2002). This variation may be attributable to forest type, leaf traits and age (e.g., greater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in younger leaves, Zhou </w:t>
      </w:r>
      <w:r>
        <w:rPr>
          <w:i/>
          <w:iCs/>
        </w:rPr>
        <w:t>e</w:t>
      </w:r>
      <w:r>
        <w:rPr>
          <w:i/>
          <w:iCs/>
        </w:rPr>
        <w:t>t al.</w:t>
      </w:r>
      <w:r>
        <w:t xml:space="preserve">, 2015), or acclimation to high temperature that decreases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(Slot &amp; Kitajima, 2015; Carter </w:t>
      </w:r>
      <w:r>
        <w:rPr>
          <w:i/>
          <w:iCs/>
        </w:rPr>
        <w:t>et al.</w:t>
      </w:r>
      <w:r>
        <w:t>, 2021). Overall, however, we currently lack synthetic understanding of how and why the temperature sensitivity of respiration varies across the fores</w:t>
      </w:r>
      <w:r>
        <w:t>t vertical profile.</w:t>
      </w:r>
    </w:p>
    <w:p w14:paraId="7EF2AD79" w14:textId="77777777" w:rsidR="005D1570" w:rsidRDefault="00075BA3">
      <w:pPr>
        <w:pStyle w:val="Heading3"/>
      </w:pPr>
      <w:bookmarkStart w:id="134" w:name="voc-emissions"/>
      <w:bookmarkEnd w:id="133"/>
      <w:r>
        <w:t>4.4. VOC emissions</w:t>
      </w:r>
    </w:p>
    <w:p w14:paraId="3EF6014E" w14:textId="77777777" w:rsidR="005D1570" w:rsidRDefault="00075BA3">
      <w:pPr>
        <w:pStyle w:val="FirstParagraph"/>
      </w:pPr>
      <w:r>
        <w:t xml:space="preserve">Emission of the VOCs isoprene and a diversity of monoterpenes are similarly light and temperature sensitive, and play similar roles in photosynthetic thermal tolerance (Copolovici </w:t>
      </w:r>
      <w:r>
        <w:rPr>
          <w:i/>
          <w:iCs/>
        </w:rPr>
        <w:t>et al.</w:t>
      </w:r>
      <w:r>
        <w:t xml:space="preserve">, 2005; Sharkey </w:t>
      </w:r>
      <w:r>
        <w:rPr>
          <w:i/>
          <w:iCs/>
        </w:rPr>
        <w:t>et al.</w:t>
      </w:r>
      <w:r>
        <w:t>, 2008; V</w:t>
      </w:r>
      <w:r>
        <w:t xml:space="preserve">ickers </w:t>
      </w:r>
      <w:r>
        <w:rPr>
          <w:i/>
          <w:iCs/>
        </w:rPr>
        <w:t>et al.</w:t>
      </w:r>
      <w:r>
        <w:t xml:space="preserve">, 2009; Taylor </w:t>
      </w:r>
      <w:r>
        <w:rPr>
          <w:i/>
          <w:iCs/>
        </w:rPr>
        <w:t>et al.</w:t>
      </w:r>
      <w:r>
        <w:t>, 2019). In contrast to VOCs stored in oils that are released passively by heat and wounding, such as the monoterpenes responsible for pine scent, light-dependent emissions are linked to photosynthetic substrate supply and</w:t>
      </w:r>
      <w:r>
        <w:t xml:space="preserve"> are dynamically tuned to environmental and metabolic conditions as a component of metabolic regulatory processes (Laothawornkitkul </w:t>
      </w:r>
      <w:r>
        <w:rPr>
          <w:i/>
          <w:iCs/>
        </w:rPr>
        <w:t>et al.</w:t>
      </w:r>
      <w:r>
        <w:t xml:space="preserve">, 2009; Riedlmeier </w:t>
      </w:r>
      <w:r>
        <w:rPr>
          <w:i/>
          <w:iCs/>
        </w:rPr>
        <w:t>et al.</w:t>
      </w:r>
      <w:r>
        <w:t xml:space="preserve">, 2017; Lantz </w:t>
      </w:r>
      <w:r>
        <w:rPr>
          <w:i/>
          <w:iCs/>
        </w:rPr>
        <w:t>et al.</w:t>
      </w:r>
      <w:r>
        <w:t xml:space="preserve">, 2019; Monson </w:t>
      </w:r>
      <w:r>
        <w:rPr>
          <w:i/>
          <w:iCs/>
        </w:rPr>
        <w:t>et al.</w:t>
      </w:r>
      <w:r>
        <w:t>, 2021). Due to its much higher emission rates and r</w:t>
      </w:r>
      <w:r>
        <w:t xml:space="preserve">elative ease of detectability, isoprene has received far more study in the field, though both isoprene and monoterpenes are expressed by a wide diversity of angiosperms and gymnosperms across all biomes of the globe (see Taylor </w:t>
      </w:r>
      <w:r>
        <w:rPr>
          <w:i/>
          <w:iCs/>
        </w:rPr>
        <w:t>et al.</w:t>
      </w:r>
      <w:r>
        <w:t xml:space="preserve">, 2021 and references </w:t>
      </w:r>
      <w:r>
        <w:t>therein). Within species, isoprene emission rates tend to increase toward brighter and hotter microenvironments (Niinemets, 2007), and across landscapes, emitting species increase in relative abundance toward hotter climates, exceeding half of trees in war</w:t>
      </w:r>
      <w:r>
        <w:t xml:space="preserve">m tropical forests (Taylor </w:t>
      </w:r>
      <w:r>
        <w:rPr>
          <w:i/>
          <w:iCs/>
        </w:rPr>
        <w:t>et al.</w:t>
      </w:r>
      <w:r>
        <w:t>, 2018). However, a recent study found a contrasting interspecific vertical structuring of emission capacities, with more emitting species and higher species-maximum emission rates in the mid-canopy region of an Amazonian f</w:t>
      </w:r>
      <w:r>
        <w:t xml:space="preserve">orest (Table 2, Taylor </w:t>
      </w:r>
      <w:r>
        <w:rPr>
          <w:i/>
          <w:iCs/>
        </w:rPr>
        <w:t>et al.</w:t>
      </w:r>
      <w:r>
        <w:t xml:space="preserve">, 2021). Similarly, within tree crowns of European beech, monoterpene emissions were found to be highest in semi-shaded leaves beneath the canopy surface (Table 2, Šimpraga </w:t>
      </w:r>
      <w:r>
        <w:rPr>
          <w:i/>
          <w:iCs/>
        </w:rPr>
        <w:t>et al.</w:t>
      </w:r>
      <w:r>
        <w:t>, 2013). This pattern may indicate the importanc</w:t>
      </w:r>
      <w:r>
        <w:t>e of temporal variability in thermal conditions as distinct from the long-term average. Temperature sensitive VOC emissions have been hypothesized to enable real-time acclimation to rapidly changing leaf thermal environments typical of the mid-canopy regio</w:t>
      </w:r>
      <w:r>
        <w:t xml:space="preserve">n (see section 1, Sharkey </w:t>
      </w:r>
      <w:r>
        <w:rPr>
          <w:i/>
          <w:iCs/>
        </w:rPr>
        <w:t>et al.</w:t>
      </w:r>
      <w:r>
        <w:t xml:space="preserve">, 2008). Future work seeking to understand how temporal dynamics of leaf heating (see Leigh </w:t>
      </w:r>
      <w:r>
        <w:rPr>
          <w:i/>
          <w:iCs/>
        </w:rPr>
        <w:t>et al.</w:t>
      </w:r>
      <w:r>
        <w:t>, 2017) with height and influence leaf function will be important for resolving the role of VOCs in forest thermal sensitivity</w:t>
      </w:r>
      <w:r>
        <w:t xml:space="preserve"> across the vertical gradient. Given current understanding, we may hypothesize that light-dependent VOC emissions are important for mid-canopy thermal responses, while other traits play the same role in sun-exposed canopy leaves.</w:t>
      </w:r>
    </w:p>
    <w:p w14:paraId="7E9CDB08" w14:textId="77777777" w:rsidR="005D1570" w:rsidRDefault="00075BA3">
      <w:pPr>
        <w:pStyle w:val="Heading2"/>
      </w:pPr>
      <w:bookmarkStart w:id="135" w:name="tree-and-ecosystem-ecology"/>
      <w:bookmarkEnd w:id="111"/>
      <w:bookmarkEnd w:id="134"/>
      <w:r>
        <w:lastRenderedPageBreak/>
        <w:t>5. Tree and ecosystem ecol</w:t>
      </w:r>
      <w:r>
        <w:t>ogy</w:t>
      </w:r>
    </w:p>
    <w:p w14:paraId="628BCFF8" w14:textId="77777777" w:rsidR="005D1570" w:rsidRDefault="00075BA3">
      <w:pPr>
        <w:pStyle w:val="FirstParagraph"/>
      </w:pPr>
      <w:r>
        <w:t>Differences across forest vertical gradients in biophysical conditions, plant traits, and metabolism scale up to affect tree ecology, ecosystem ecology, and their temperature responses (Fig. 1).</w:t>
      </w:r>
    </w:p>
    <w:p w14:paraId="28B645EC" w14:textId="77777777" w:rsidR="005D1570" w:rsidRDefault="00075BA3">
      <w:pPr>
        <w:pStyle w:val="Heading3"/>
      </w:pPr>
      <w:bookmarkStart w:id="136" w:name="tree-metabolism-growth-and-survival"/>
      <w:r>
        <w:t>5.1. Tree metabolism, growth, and survival</w:t>
      </w:r>
    </w:p>
    <w:p w14:paraId="73A526A1" w14:textId="77777777" w:rsidR="005D1570" w:rsidRDefault="00075BA3">
      <w:pPr>
        <w:pStyle w:val="FirstParagraph"/>
      </w:pPr>
      <w:r>
        <w:t>Tree metabolis</w:t>
      </w:r>
      <w:r>
        <w:t xml:space="preserve">m and growth are shaped by the positioning of their crowns within the vertical gradient. Tree height, crown volume, and foliage biomass all scale with diameter at breast height (DBH), which in turn is a strong predictor of tree transpiration (Meinzer </w:t>
      </w:r>
      <w:r>
        <w:rPr>
          <w:i/>
          <w:iCs/>
        </w:rPr>
        <w:t>et al</w:t>
      </w:r>
      <w:r>
        <w:rPr>
          <w:i/>
          <w:iCs/>
        </w:rPr>
        <w:t>.</w:t>
      </w:r>
      <w:r>
        <w:t xml:space="preserve">, 2001; Anderson-Teixeira </w:t>
      </w:r>
      <w:r>
        <w:rPr>
          <w:i/>
          <w:iCs/>
        </w:rPr>
        <w:t>et al.</w:t>
      </w:r>
      <w:r>
        <w:t xml:space="preserve">, 2015; Kunert </w:t>
      </w:r>
      <w:r>
        <w:rPr>
          <w:i/>
          <w:iCs/>
        </w:rPr>
        <w:t>et al.</w:t>
      </w:r>
      <w:r>
        <w:t xml:space="preserve">, 2017) photosynthesis, and intra-canopy trait variation (Bin </w:t>
      </w:r>
      <w:r>
        <w:rPr>
          <w:i/>
          <w:iCs/>
        </w:rPr>
        <w:t>et al.</w:t>
      </w:r>
      <w:r>
        <w:t>, 2022). Specifically, increases are linked to increased leaf area and the increasing probability that the crown is in the canopy (Mul</w:t>
      </w:r>
      <w:r>
        <w:t xml:space="preserve">ler-Landau </w:t>
      </w:r>
      <w:r>
        <w:rPr>
          <w:i/>
          <w:iCs/>
        </w:rPr>
        <w:t>et al.</w:t>
      </w:r>
      <w:r>
        <w:t>, 2006), where higher light availability results in higher leaf area-specific photosynthesis (Table 2). The net foliar photosynthate production is allocated among functions including respiration, above-ground woody growth, foliar turnover,</w:t>
      </w:r>
      <w:r>
        <w:t xml:space="preserve"> root growth and allocation to root-associated microorganisms, reproduction, defense, and storage of non-structural carbohydrates (NSCs). Among these, the process about which we know the most is woody aboveground growth, which consumes only a modest fracti</w:t>
      </w:r>
      <w:r>
        <w:t xml:space="preserve">on of total photosynthate (~1/6 on the ecosystem level, Anderson-Teixeira </w:t>
      </w:r>
      <w:r>
        <w:rPr>
          <w:i/>
          <w:iCs/>
        </w:rPr>
        <w:t>et al.</w:t>
      </w:r>
      <w:r>
        <w:t>, 2021) but is disproportionately important to long-term forest dynamics and carbon cycling in that it builds up woody tissues with a long residence time in the ecosystem (Russ</w:t>
      </w:r>
      <w:r>
        <w:t xml:space="preserve">ell </w:t>
      </w:r>
      <w:r>
        <w:rPr>
          <w:i/>
          <w:iCs/>
        </w:rPr>
        <w:t>et al.</w:t>
      </w:r>
      <w:r>
        <w:t xml:space="preserve">, 2014). Radial stem growth may increase or decrease over time as trees grow in DBH depending on the light environment (Anderson-Teixeira </w:t>
      </w:r>
      <w:r>
        <w:rPr>
          <w:i/>
          <w:iCs/>
        </w:rPr>
        <w:t>et al.</w:t>
      </w:r>
      <w:r>
        <w:t>, 2022). In open forests and for open-growth individual trees, growth rate declines with DBH (Muller-L</w:t>
      </w:r>
      <w:r>
        <w:t xml:space="preserve">andau </w:t>
      </w:r>
      <w:r>
        <w:rPr>
          <w:i/>
          <w:iCs/>
        </w:rPr>
        <w:t>et al.</w:t>
      </w:r>
      <w:r>
        <w:t xml:space="preserve">, 2006; Anderson-Teixeira </w:t>
      </w:r>
      <w:r>
        <w:rPr>
          <w:i/>
          <w:iCs/>
        </w:rPr>
        <w:t>et al.</w:t>
      </w:r>
      <w:r>
        <w:t xml:space="preserve">, 2022), whereas growth rate consistently increases with DBH for trees established in the understory of a closed-canopy forest (Muller-Landau </w:t>
      </w:r>
      <w:r>
        <w:rPr>
          <w:i/>
          <w:iCs/>
        </w:rPr>
        <w:t>et al.</w:t>
      </w:r>
      <w:r>
        <w:t xml:space="preserve">, 2006; Anderson-Teixeira </w:t>
      </w:r>
      <w:r>
        <w:rPr>
          <w:i/>
          <w:iCs/>
        </w:rPr>
        <w:t>et al.</w:t>
      </w:r>
      <w:r>
        <w:t>, 2015). This points to a domina</w:t>
      </w:r>
      <w:r>
        <w:t>nt role of vertical profiles in the biophysical environment, particularly light (Fig. 2), in shaping tree growth rates within forests.</w:t>
      </w:r>
    </w:p>
    <w:p w14:paraId="21C7DBA9" w14:textId="77777777" w:rsidR="005D1570" w:rsidRDefault="00075BA3">
      <w:pPr>
        <w:pStyle w:val="BodyText"/>
      </w:pPr>
      <w:r>
        <w:t>Vertical gradients also affect the climate sensitivity of metabolism and growth. Stomatal conductance tends to be more st</w:t>
      </w:r>
      <w:r>
        <w:t xml:space="preserve">rongly limited by high atmospheric demand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low RH) even before soil water becomes limited in forests not experiencing drought (Corlett, 2011; Ruehr </w:t>
      </w:r>
      <w:r>
        <w:rPr>
          <w:i/>
          <w:iCs/>
        </w:rPr>
        <w:t>et al.</w:t>
      </w:r>
      <w:r>
        <w:t xml:space="preserve">, 2016; Novick </w:t>
      </w:r>
      <w:r>
        <w:rPr>
          <w:i/>
          <w:iCs/>
        </w:rPr>
        <w:t>et al.</w:t>
      </w:r>
      <w:r>
        <w:t xml:space="preserve">, 2016). </w:t>
      </w:r>
      <w:r>
        <w:t>Therefore, periods of high atmospheric demand – be these on time scales of hours, days, or seasons – tend to cause greater reductions in tree transpiration and photosynthesis in tall trees that occupy canopy positions in relatively dense-canopy forests (Ch</w:t>
      </w:r>
      <w:r>
        <w:t xml:space="preserve">ristoffersen </w:t>
      </w:r>
      <w:r>
        <w:rPr>
          <w:i/>
          <w:iCs/>
        </w:rPr>
        <w:t>et al.</w:t>
      </w:r>
      <w:r>
        <w:t xml:space="preserve">, 2016; Garcia </w:t>
      </w:r>
      <w:r>
        <w:rPr>
          <w:i/>
          <w:iCs/>
        </w:rPr>
        <w:t>et al.</w:t>
      </w:r>
      <w:r>
        <w:t xml:space="preserve">, 2021). This is consistent with the observation that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increases with height across the vertical profile (Table 2). More active stomatal regulation of tall canopy trees (e.g., Mediavilla </w:t>
      </w:r>
      <w:r>
        <w:t xml:space="preserve">&amp; Escudero, 2004) – often combined with greater effective rooting depth – may offset greater xylem embolism risk (Olson </w:t>
      </w:r>
      <w:r>
        <w:rPr>
          <w:i/>
          <w:iCs/>
        </w:rPr>
        <w:t>et al.</w:t>
      </w:r>
      <w:r>
        <w:t xml:space="preserve">, 2018; Chitra-Tarak </w:t>
      </w:r>
      <w:r>
        <w:rPr>
          <w:i/>
          <w:iCs/>
        </w:rPr>
        <w:t>et al.</w:t>
      </w:r>
      <w:r>
        <w:t xml:space="preserve">, 2021; Garcia </w:t>
      </w:r>
      <w:r>
        <w:rPr>
          <w:i/>
          <w:iCs/>
        </w:rPr>
        <w:t>et al.</w:t>
      </w:r>
      <w:r>
        <w:t>, 2021) and reduce adjustment of traits related to carbon metabolism during drough</w:t>
      </w:r>
      <w:r>
        <w:t xml:space="preserve">t (Bartholomew </w:t>
      </w:r>
      <w:r>
        <w:rPr>
          <w:i/>
          <w:iCs/>
        </w:rPr>
        <w:t>et al.</w:t>
      </w:r>
      <w:r>
        <w:t xml:space="preserve">, 2020). This results in decreasing carbon isotope discrimination, indicative of an increasingly conservative hydraulic strategy, with increasing tree height (Table 1, McDowell </w:t>
      </w:r>
      <w:r>
        <w:rPr>
          <w:i/>
          <w:iCs/>
        </w:rPr>
        <w:t>et al.</w:t>
      </w:r>
      <w:r>
        <w:t>, 2011).</w:t>
      </w:r>
    </w:p>
    <w:p w14:paraId="0B42AEE6" w14:textId="77777777" w:rsidR="005D1570" w:rsidRDefault="00075BA3">
      <w:pPr>
        <w:pStyle w:val="BodyText"/>
      </w:pPr>
      <w:r>
        <w:lastRenderedPageBreak/>
        <w:t>In turn, the drought sensitivity of woody g</w:t>
      </w:r>
      <w:r>
        <w:t>rowth tends to be greater in canopy trees than in smaller trees with less exposed crowns. In the field of dendrochronology, it is generally accepted that tree ring records of large, exposed trees are best suited for climate reconstructions because their an</w:t>
      </w:r>
      <w:r>
        <w:t xml:space="preserve">nual growth displays the greatest sensitivity to interannual variation in climate (Fritts, 1976). However, only a relatively limited number of studies have directly examined drought- or temperature-sensitivities as a function of tree size. These have most </w:t>
      </w:r>
      <w:r>
        <w:t xml:space="preserve">commonly found greater sensitivity to low precipitation or seasonally high temperatures among larger, more exposed trees (Fig. 4, Trouillier </w:t>
      </w:r>
      <w:r>
        <w:rPr>
          <w:i/>
          <w:iCs/>
        </w:rPr>
        <w:t>et al.</w:t>
      </w:r>
      <w:r>
        <w:t xml:space="preserve">, 2018; Gillerot </w:t>
      </w:r>
      <w:r>
        <w:rPr>
          <w:i/>
          <w:iCs/>
        </w:rPr>
        <w:t>et al.</w:t>
      </w:r>
      <w:r>
        <w:t xml:space="preserve">, 2020; McGregor </w:t>
      </w:r>
      <w:r>
        <w:rPr>
          <w:i/>
          <w:iCs/>
        </w:rPr>
        <w:t>et al.</w:t>
      </w:r>
      <w:r>
        <w:t xml:space="preserve">, 2021; Anderson-Teixeira </w:t>
      </w:r>
      <w:r>
        <w:rPr>
          <w:i/>
          <w:iCs/>
        </w:rPr>
        <w:t>et al.</w:t>
      </w:r>
      <w:r>
        <w:t xml:space="preserve">, 2022; Heilman </w:t>
      </w:r>
      <w:r>
        <w:rPr>
          <w:i/>
          <w:iCs/>
        </w:rPr>
        <w:t>et al.</w:t>
      </w:r>
      <w:r>
        <w:t xml:space="preserve">, 2022), </w:t>
      </w:r>
      <w:r>
        <w:t xml:space="preserve">corroborating evidence from globally distributed forest censuses that larger trees tend to undergo larger growth declines during drought (Bennett </w:t>
      </w:r>
      <w:r>
        <w:rPr>
          <w:i/>
          <w:iCs/>
        </w:rPr>
        <w:t>et al.</w:t>
      </w:r>
      <w:r>
        <w:t>, 2015). In addition to lower drought resistance of growth, larger trees frequently exhibit greater incr</w:t>
      </w:r>
      <w:r>
        <w:t xml:space="preserve">eases in mortality (Bennett </w:t>
      </w:r>
      <w:r>
        <w:rPr>
          <w:i/>
          <w:iCs/>
        </w:rPr>
        <w:t>et al.</w:t>
      </w:r>
      <w:r>
        <w:t xml:space="preserve">, 2015; Stovall </w:t>
      </w:r>
      <w:r>
        <w:rPr>
          <w:i/>
          <w:iCs/>
        </w:rPr>
        <w:t>et al.</w:t>
      </w:r>
      <w:r>
        <w:t>, 2019). Mechanistically, this is almost certainly driven in part by the fact that larger trees have their crowns in a microenvironment that is more challenging during drought (Figs. 1 - 3, Scharnwebe</w:t>
      </w:r>
      <w:r>
        <w:t xml:space="preserve">r </w:t>
      </w:r>
      <w:r>
        <w:rPr>
          <w:i/>
          <w:iCs/>
        </w:rPr>
        <w:t>et al.</w:t>
      </w:r>
      <w:r>
        <w:t xml:space="preserve">, 2019), yet there is also reason to believe that height itself provides disadvantages (Couvreur </w:t>
      </w:r>
      <w:r>
        <w:rPr>
          <w:i/>
          <w:iCs/>
        </w:rPr>
        <w:t>et al.</w:t>
      </w:r>
      <w:r>
        <w:t xml:space="preserve">, 2018; Olson </w:t>
      </w:r>
      <w:r>
        <w:rPr>
          <w:i/>
          <w:iCs/>
        </w:rPr>
        <w:t>et al.</w:t>
      </w:r>
      <w:r>
        <w:t>, 2018).</w:t>
      </w:r>
      <w:r>
        <w:br/>
        <w:t xml:space="preserve">Indeed, despite the potential for shorter trees in open forests to experience greater environmental stress (Curtis </w:t>
      </w:r>
      <w:r>
        <w:rPr>
          <w:i/>
          <w:iCs/>
        </w:rPr>
        <w:t>e</w:t>
      </w:r>
      <w:r>
        <w:rPr>
          <w:i/>
          <w:iCs/>
        </w:rPr>
        <w:t>t al.</w:t>
      </w:r>
      <w:r>
        <w:t xml:space="preserve">, 2019), greater drought sensitivity of larger trees has been observed in open as well as closed-canopy forests (Bennett </w:t>
      </w:r>
      <w:r>
        <w:rPr>
          <w:i/>
          <w:iCs/>
        </w:rPr>
        <w:t>et al.</w:t>
      </w:r>
      <w:r>
        <w:t xml:space="preserve">, 2015; Anderson-Teixeira </w:t>
      </w:r>
      <w:r>
        <w:rPr>
          <w:i/>
          <w:iCs/>
        </w:rPr>
        <w:t>et al.</w:t>
      </w:r>
      <w:r>
        <w:t>, 2022), although there is also evidence that short trees in young stands are more drought-s</w:t>
      </w:r>
      <w:r>
        <w:t xml:space="preserve">ensitive than taller trees in mature forests (Irvine </w:t>
      </w:r>
      <w:r>
        <w:rPr>
          <w:i/>
          <w:iCs/>
        </w:rPr>
        <w:t>et al.</w:t>
      </w:r>
      <w:r>
        <w:t>, 2004). The relative importance of exposure versus height in shaping drought sensitivity remains to be disentangled.</w:t>
      </w:r>
    </w:p>
    <w:p w14:paraId="183C727E" w14:textId="77777777" w:rsidR="005D1570" w:rsidRDefault="00075BA3">
      <w:pPr>
        <w:pStyle w:val="BodyText"/>
      </w:pPr>
      <w:r>
        <w:t>Although it is clear that drought sensitivity increases with crown height thoug</w:t>
      </w:r>
      <w:r>
        <w:t xml:space="preserve">h forest vertical gradients, and hence with DBH, it remains unclear how growth sensitivity to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independent of drought, varies across this gradient. Because VPD increases rapidly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often associated with atmospheri</w:t>
      </w:r>
      <w:r>
        <w:t xml:space="preserve">c drought, likely explaining negative growth responses – particularly among larger trees – even if soil moisture remains high (Novick </w:t>
      </w:r>
      <w:r>
        <w:rPr>
          <w:i/>
          <w:iCs/>
        </w:rPr>
        <w:t>et al.</w:t>
      </w:r>
      <w:r>
        <w:t xml:space="preserve">, 2016), or when precipitation is statistically accounted for (Fig. 4, Anderson-Teixeira </w:t>
      </w:r>
      <w:r>
        <w:rPr>
          <w:i/>
          <w:iCs/>
        </w:rPr>
        <w:t>et al.</w:t>
      </w:r>
      <w:r>
        <w:t>, 2022). However, und</w:t>
      </w:r>
      <w:r>
        <w:t xml:space="preserve">er conditions that are humid enough that canopy trees can maintain high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we do not necessarily expect their photosynthesis (see section 4.2) or woody growth to exhibit higher sensitivity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their understory counterparts. In eight mesic f</w:t>
      </w:r>
      <w:r>
        <w:t xml:space="preserve">orests across the northeast United States, tree-ring records showed steep growth declines of understory trees at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contrasting with the responses of canopy trees (Fig 4, Rollinson </w:t>
      </w:r>
      <w:r>
        <w:rPr>
          <w:i/>
          <w:iCs/>
        </w:rPr>
        <w:t>et al.</w:t>
      </w:r>
      <w:r>
        <w:t xml:space="preserve">, 2020). Additional research is required to understand </w:t>
      </w:r>
      <w:r>
        <w:t>the mechanisms underlying these intriguing differences, and to disentangle size-related tree growth responses to hot-wet versus hot-dry conditions.</w:t>
      </w:r>
    </w:p>
    <w:p w14:paraId="62010372" w14:textId="77777777" w:rsidR="005D1570" w:rsidRDefault="00075BA3">
      <w:pPr>
        <w:pStyle w:val="CaptionedFigure"/>
      </w:pPr>
      <w:r>
        <w:rPr>
          <w:noProof/>
        </w:rPr>
        <w:lastRenderedPageBreak/>
        <w:drawing>
          <wp:inline distT="0" distB="0" distL="0" distR="0" wp14:anchorId="45D23893" wp14:editId="2CD1369F">
            <wp:extent cx="5334000" cy="6261050"/>
            <wp:effectExtent l="0" t="0" r="0" b="0"/>
            <wp:docPr id="9" name="Picture"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wp:cNvGraphicFramePr/>
            <a:graphic xmlns:a="http://schemas.openxmlformats.org/drawingml/2006/main">
              <a:graphicData uri="http://schemas.openxmlformats.org/drawingml/2006/picture">
                <pic:pic xmlns:pic="http://schemas.openxmlformats.org/drawingml/2006/picture">
                  <pic:nvPicPr>
                    <pic:cNvPr id="0" name="Picture" descr="tree_rings/Figure_4_tree_rings.png"/>
                    <pic:cNvPicPr>
                      <a:picLocks noChangeAspect="1" noChangeArrowheads="1"/>
                    </pic:cNvPicPr>
                  </pic:nvPicPr>
                  <pic:blipFill>
                    <a:blip r:embed="rId20"/>
                    <a:stretch>
                      <a:fillRect/>
                    </a:stretch>
                  </pic:blipFill>
                  <pic:spPr bwMode="auto">
                    <a:xfrm>
                      <a:off x="0" y="0"/>
                      <a:ext cx="5334000" cy="6261050"/>
                    </a:xfrm>
                    <a:prstGeom prst="rect">
                      <a:avLst/>
                    </a:prstGeom>
                    <a:noFill/>
                    <a:ln w="9525">
                      <a:noFill/>
                      <a:headEnd/>
                      <a:tailEnd/>
                    </a:ln>
                  </pic:spPr>
                </pic:pic>
              </a:graphicData>
            </a:graphic>
          </wp:inline>
        </w:drawing>
      </w:r>
    </w:p>
    <w:p w14:paraId="5BEE04AE" w14:textId="77777777" w:rsidR="005D1570" w:rsidRDefault="00075BA3">
      <w:pPr>
        <w:pStyle w:val="ImageCaption"/>
      </w:pPr>
      <w:r>
        <w:rPr>
          <w:b/>
          <w:bCs/>
        </w:rPr>
        <w:t>Figure 4. Examples of tree-ring analyses showing differential interannual temperature sensitivity of annua</w:t>
      </w:r>
      <w:r>
        <w:rPr>
          <w:b/>
          <w:bCs/>
        </w:rPr>
        <w:t>l growth between large canopy versus smaller understory trees.</w:t>
      </w:r>
      <w:r>
        <w:t xml:space="preserve"> In column (a), across three sites and species, trees with large diameter at breast height (DBH) had more negative growth responses to high temperatures during the current or previous growing se</w:t>
      </w:r>
      <w:r>
        <w:t>ason (denoted by c or p, respectively, on the x axes) than did small trees of the same species. Shown are tree ring width responses to the most influential temperature variable at the site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or PET) for the maximum and minimum tails of the DBH dist</w:t>
      </w:r>
      <w:r>
        <w:t>ribution included in the analysis. Colored lines represent responses to the temperature variable in a model including a DBH - temperature interaction. Other model terms are held constant at their mean. Transparent ribbons indicate 95% confidence intervals.</w:t>
      </w:r>
      <w:r>
        <w:t xml:space="preserve"> Vertical grey lines and shading </w:t>
      </w:r>
      <w:r>
        <w:lastRenderedPageBreak/>
        <w:t xml:space="preserve">indicate the long-term mean </w:t>
      </w:r>
      <m:oMath>
        <m:r>
          <w:rPr>
            <w:rFonts w:ascii="Cambria Math" w:hAnsi="Cambria Math"/>
          </w:rPr>
          <m:t>±</m:t>
        </m:r>
      </m:oMath>
      <w:r>
        <w:t xml:space="preserve"> 1 standard deviation of the temperature variable. From Anderson-Teixeira </w:t>
      </w:r>
      <w:r>
        <w:rPr>
          <w:iCs/>
        </w:rPr>
        <w:t>et al.</w:t>
      </w:r>
      <w:r>
        <w:t xml:space="preserve"> (2022). In column (b), understory trees of four species had more negative growth responses to high growing season</w:t>
      </w:r>
      <w:r>
        <w:t xml:space="preserve"> temperatures across eight New England forests. Growth is expressed as relativized basal area increment (BAI), where values &gt; and &lt; 100% indicate higher- or lower- than-average growth, respectively. Again, colored lines indicate modeled mean temperature re</w:t>
      </w:r>
      <w:r>
        <w:t xml:space="preserve">sponses and transparent ribbons indicate 95% confidence intervals. From Rollinson </w:t>
      </w:r>
      <w:r>
        <w:rPr>
          <w:iCs/>
        </w:rPr>
        <w:t>et al.</w:t>
      </w:r>
      <w:r>
        <w:t xml:space="preserve"> (2020).</w:t>
      </w:r>
    </w:p>
    <w:p w14:paraId="55366000" w14:textId="77777777" w:rsidR="005D1570" w:rsidRDefault="00075BA3">
      <w:pPr>
        <w:pStyle w:val="Heading3"/>
      </w:pPr>
      <w:bookmarkStart w:id="137" w:name="c-and-water-flux"/>
      <w:bookmarkEnd w:id="136"/>
      <w:r>
        <w:t>5.2. C and water flux</w:t>
      </w:r>
    </w:p>
    <w:p w14:paraId="220DC335" w14:textId="77777777" w:rsidR="005D1570" w:rsidRDefault="00075BA3">
      <w:pPr>
        <w:pStyle w:val="FirstParagraph"/>
      </w:pPr>
      <w:r>
        <w:t xml:space="preserve">Canopy trees account for the majority of forest ecosystem water and carbon cycling. While studies partitioning transpiration across forest vertical gradients are rare, both evapo-transpiration (ET) and transpiration have been shown to increase with height </w:t>
      </w:r>
      <w:r>
        <w:t xml:space="preserve">in a </w:t>
      </w:r>
      <w:r>
        <w:rPr>
          <w:i/>
          <w:iCs/>
        </w:rPr>
        <w:t>Picea abies</w:t>
      </w:r>
      <w:r>
        <w:t xml:space="preserve"> forest in Germany, such that the upper half of the canopy contributed an estimated 80% of daytime ET (Staudt </w:t>
      </w:r>
      <w:r>
        <w:rPr>
          <w:i/>
          <w:iCs/>
        </w:rPr>
        <w:t>et al.</w:t>
      </w:r>
      <w:r>
        <w:t>, 2011). Similarly, in a tropical forest in the Brazilian Amazon, canopy and subcanopy trees jointly contributed approximate</w:t>
      </w:r>
      <w:r>
        <w:t xml:space="preserve">ly 93% of ET, or 88% of transpiration (Fig 5a, Kunert </w:t>
      </w:r>
      <w:r>
        <w:rPr>
          <w:i/>
          <w:iCs/>
        </w:rPr>
        <w:t>et al.</w:t>
      </w:r>
      <w:r>
        <w:t xml:space="preserve">, 2017), and trees &gt;33 cm DBH contributed &gt;80% of transpiration in a forest in Costa Rica (Moore </w:t>
      </w:r>
      <w:r>
        <w:rPr>
          <w:i/>
          <w:iCs/>
        </w:rPr>
        <w:t>et al.</w:t>
      </w:r>
      <w:r>
        <w:t xml:space="preserve">, 2018). In terms of C cycling, it has been estimated that the canopy strata contributes </w:t>
      </w:r>
      <m:oMath>
        <m:r>
          <m:rPr>
            <m:sty m:val="p"/>
          </m:rPr>
          <w:rPr>
            <w:rFonts w:ascii="Cambria Math" w:hAnsi="Cambria Math"/>
          </w:rPr>
          <m:t>≥</m:t>
        </m:r>
      </m:oMath>
      <w:r>
        <w:t xml:space="preserve"> 64</w:t>
      </w:r>
      <w:r>
        <w:t>% of net daytime CO</w:t>
      </w:r>
      <w:r>
        <w:rPr>
          <w:vertAlign w:val="subscript"/>
        </w:rPr>
        <w:t>2</w:t>
      </w:r>
      <w:r>
        <w:t xml:space="preserve"> uptake (i.e., GPP - ecosystem respiration, including from soil, Misson </w:t>
      </w:r>
      <w:r>
        <w:rPr>
          <w:i/>
          <w:iCs/>
        </w:rPr>
        <w:t>et al.</w:t>
      </w:r>
      <w:r>
        <w:t>, 2007). Large trees also dominate in terms of woody above ground net primary productivity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and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with trees </w:t>
      </w:r>
      <m:oMath>
        <m:r>
          <m:rPr>
            <m:sty m:val="p"/>
          </m:rPr>
          <w:rPr>
            <w:rFonts w:ascii="Cambria Math" w:hAnsi="Cambria Math"/>
          </w:rPr>
          <m:t>≥</m:t>
        </m:r>
      </m:oMath>
      <w:r>
        <w:t xml:space="preserve"> 10c</w:t>
      </w:r>
      <w:r>
        <w:t xml:space="preserve">m DBH usually contributing &gt; 85% of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across 25 globally distributed forests (Fig. 5b, </w:t>
      </w:r>
      <w:r>
        <w:rPr>
          <w:b/>
          <w:bCs/>
        </w:rPr>
        <w:t>piponiotSizerelatedTreeBiomass2022?</w:t>
      </w:r>
      <w:r>
        <w:t>).</w:t>
      </w:r>
    </w:p>
    <w:p w14:paraId="05068E9E" w14:textId="77777777" w:rsidR="005D1570" w:rsidRDefault="00075BA3">
      <w:pPr>
        <w:pStyle w:val="CaptionedFigure"/>
      </w:pPr>
      <w:r>
        <w:rPr>
          <w:noProof/>
        </w:rPr>
        <w:lastRenderedPageBreak/>
        <w:drawing>
          <wp:inline distT="0" distB="0" distL="0" distR="0" wp14:anchorId="712935B8" wp14:editId="54FECA61">
            <wp:extent cx="5334000" cy="7111999"/>
            <wp:effectExtent l="0" t="0" r="0" b="0"/>
            <wp:docPr id="10" name="Picture" descr="Figure 5. Vertical partitioning of (a) evapotranspiration and (b) C fluxes in tropical forests. Panel (a) is from Kunert et al. (2017); panel (b) presents averages for 14 tropical forests from (piponiotSizerelatedTreeBiomass2022?)."/>
            <wp:cNvGraphicFramePr/>
            <a:graphic xmlns:a="http://schemas.openxmlformats.org/drawingml/2006/main">
              <a:graphicData uri="http://schemas.openxmlformats.org/drawingml/2006/picture">
                <pic:pic xmlns:pic="http://schemas.openxmlformats.org/drawingml/2006/picture">
                  <pic:nvPicPr>
                    <pic:cNvPr id="0" name="Picture" descr="schematics/ecosystem%20vertical%20partitioning/ecosystem%20partitioning.png"/>
                    <pic:cNvPicPr>
                      <a:picLocks noChangeAspect="1" noChangeArrowheads="1"/>
                    </pic:cNvPicPr>
                  </pic:nvPicPr>
                  <pic:blipFill>
                    <a:blip r:embed="rId21"/>
                    <a:stretch>
                      <a:fillRect/>
                    </a:stretch>
                  </pic:blipFill>
                  <pic:spPr bwMode="auto">
                    <a:xfrm>
                      <a:off x="0" y="0"/>
                      <a:ext cx="5334000" cy="7111999"/>
                    </a:xfrm>
                    <a:prstGeom prst="rect">
                      <a:avLst/>
                    </a:prstGeom>
                    <a:noFill/>
                    <a:ln w="9525">
                      <a:noFill/>
                      <a:headEnd/>
                      <a:tailEnd/>
                    </a:ln>
                  </pic:spPr>
                </pic:pic>
              </a:graphicData>
            </a:graphic>
          </wp:inline>
        </w:drawing>
      </w:r>
    </w:p>
    <w:p w14:paraId="6799E603" w14:textId="77777777" w:rsidR="005D1570" w:rsidRDefault="00075BA3">
      <w:pPr>
        <w:pStyle w:val="ImageCaption"/>
      </w:pPr>
      <w:r>
        <w:rPr>
          <w:b/>
          <w:bCs/>
        </w:rPr>
        <w:t>Figure 5. Vertical partitioning of (a) evapotranspiration and (b) C fluxes in tropical forests.</w:t>
      </w:r>
      <w:r>
        <w:t xml:space="preserve"> Panel (a) is from Kunert </w:t>
      </w:r>
      <w:r>
        <w:rPr>
          <w:iCs/>
        </w:rPr>
        <w:t>et al.</w:t>
      </w:r>
      <w:r>
        <w:t xml:space="preserve"> (2017); panel (b) presents averages for 14 tropical forests from (</w:t>
      </w:r>
      <w:r>
        <w:rPr>
          <w:b/>
          <w:bCs/>
        </w:rPr>
        <w:t>piponiotSizerelatedTreeBiomass2022?</w:t>
      </w:r>
      <w:r>
        <w:t>).</w:t>
      </w:r>
    </w:p>
    <w:p w14:paraId="1619FE26" w14:textId="77777777" w:rsidR="005D1570" w:rsidRDefault="00075BA3">
      <w:pPr>
        <w:pStyle w:val="BodyText"/>
      </w:pPr>
      <w:r>
        <w:lastRenderedPageBreak/>
        <w:t>It is less clear how thermal sensitivity of water and carbon fluxes vary across strata, but probable responses can be i</w:t>
      </w:r>
      <w:r>
        <w:t xml:space="preserve">nferred based on the patterns and mechanisms reviewed above. We expect that transpiration, GPP, and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should all be more sensitive to high temperatures in the upper canopy than in the understory – at least under conditions of moderate to h</w:t>
      </w:r>
      <w:r>
        <w:t xml:space="preserve">igh VPD (Grossiord </w:t>
      </w:r>
      <w:r>
        <w:rPr>
          <w:i/>
          <w:iCs/>
        </w:rPr>
        <w:t>et al.</w:t>
      </w:r>
      <w:r>
        <w:t xml:space="preserve">, 2020). Because canopy trees dominate these fluxes (Fig. 5), their responses will strongly influence the whole-ecosystem response, potentially with modest buffering by the understory. Thus, for example, increases in canopy </w:t>
      </w:r>
      <m:oMath>
        <m:sSub>
          <m:sSubPr>
            <m:ctrlPr>
              <w:rPr>
                <w:rFonts w:ascii="Cambria Math" w:hAnsi="Cambria Math"/>
              </w:rPr>
            </m:ctrlPr>
          </m:sSubPr>
          <m:e>
            <m:r>
              <w:rPr>
                <w:rFonts w:ascii="Cambria Math" w:hAnsi="Cambria Math"/>
              </w:rPr>
              <m:t>T</m:t>
            </m:r>
          </m:e>
          <m:sub>
            <m:r>
              <w:rPr>
                <w:rFonts w:ascii="Cambria Math" w:hAnsi="Cambria Math"/>
              </w:rPr>
              <m:t>le</m:t>
            </m:r>
            <m:r>
              <w:rPr>
                <w:rFonts w:ascii="Cambria Math" w:hAnsi="Cambria Math"/>
              </w:rPr>
              <m:t>a</m:t>
            </m:r>
            <m:r>
              <w:rPr>
                <w:rFonts w:ascii="Cambria Math" w:hAnsi="Cambria Math"/>
              </w:rPr>
              <m:t>f</m:t>
            </m:r>
          </m:sub>
        </m:sSub>
      </m:oMath>
      <w:r>
        <w:t xml:space="preserve"> reduce forest GPP in the tropics (Pau </w:t>
      </w:r>
      <w:r>
        <w:rPr>
          <w:i/>
          <w:iCs/>
        </w:rPr>
        <w:t>et al.</w:t>
      </w:r>
      <w:r>
        <w:t xml:space="preserve">, 2018). Yet there is also evidence that GPP and ecosystem respiration are less sensitive to heat and drought stress in older forests than in young forests (Xu </w:t>
      </w:r>
      <w:r>
        <w:rPr>
          <w:i/>
          <w:iCs/>
        </w:rPr>
        <w:t>et al.</w:t>
      </w:r>
      <w:r>
        <w:t>, 2020), perhaps in part because of more c</w:t>
      </w:r>
      <w:r>
        <w:t xml:space="preserve">omplex vertical structuring (Jones </w:t>
      </w:r>
      <w:r>
        <w:rPr>
          <w:i/>
          <w:iCs/>
        </w:rPr>
        <w:t>et al.</w:t>
      </w:r>
      <w:r>
        <w:t xml:space="preserve">, 2019). A rare example of a study comparing the climate sensitivity of C fluxes across size classes (Meakem </w:t>
      </w:r>
      <w:r>
        <w:rPr>
          <w:i/>
          <w:iCs/>
        </w:rPr>
        <w:t>et al.</w:t>
      </w:r>
      <w:r>
        <w:t xml:space="preserve">, 2018) showed that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was more strongly elevated among large than small trees during an </w:t>
      </w:r>
      <w:r>
        <w:rPr>
          <w:i/>
          <w:iCs/>
        </w:rPr>
        <w:t>E</w:t>
      </w:r>
      <w:r>
        <w:rPr>
          <w:i/>
          <w:iCs/>
        </w:rPr>
        <w:t>l Niño</w:t>
      </w:r>
      <w:r>
        <w:t xml:space="preserve"> drought in Panama, while the smallest size classes had higher productivity during the drought, likely because of increased light in the understory. It remains far less clear how thermal sensitivity varies across forest strata under wet conditions, b</w:t>
      </w:r>
      <w:r>
        <w:t>ut both physiological mechanisms (Fig. 3) and tree ring evidence (Fig. 4) suggests that understory trees may respond more negatively to hot, wet conditions. Further research is required to better understand the thermal sensitivity of forest ecosystem funct</w:t>
      </w:r>
      <w:r>
        <w:t>ion across strata.</w:t>
      </w:r>
    </w:p>
    <w:p w14:paraId="7E37B159" w14:textId="77777777" w:rsidR="005D1570" w:rsidRDefault="00075BA3">
      <w:pPr>
        <w:pStyle w:val="Heading1"/>
      </w:pPr>
      <w:bookmarkStart w:id="138" w:name="iii.-implications"/>
      <w:bookmarkEnd w:id="2"/>
      <w:bookmarkEnd w:id="135"/>
      <w:bookmarkEnd w:id="137"/>
      <w:r>
        <w:t>III. Implications</w:t>
      </w:r>
    </w:p>
    <w:p w14:paraId="399B905A" w14:textId="77777777" w:rsidR="005D1570" w:rsidRDefault="00075BA3">
      <w:pPr>
        <w:pStyle w:val="FirstParagraph"/>
      </w:pPr>
      <w:r>
        <w:t>Having established how physical conditions and biological form and function vary across vertical gradients (Fig. 1), we now turn attention to the implications of these patterns for our understanding of how forest ecosys</w:t>
      </w:r>
      <w:r>
        <w:t>tems may be impacted by global change, and our ability to project this across space and time.</w:t>
      </w:r>
    </w:p>
    <w:p w14:paraId="1FFDB1A0" w14:textId="77777777" w:rsidR="005D1570" w:rsidRDefault="00075BA3">
      <w:pPr>
        <w:pStyle w:val="Heading2"/>
      </w:pPr>
      <w:bookmarkStart w:id="139" w:name="global-change-responses"/>
      <w:r>
        <w:t>Global change responses</w:t>
      </w:r>
    </w:p>
    <w:p w14:paraId="6294144D" w14:textId="77777777" w:rsidR="005D1570" w:rsidRDefault="00075BA3">
      <w:pPr>
        <w:pStyle w:val="FirstParagraph"/>
      </w:pPr>
      <w:r>
        <w:t>The complex interwoven relations between the biophysical environment and biological factors – leaf traits, metabolic processes, and distribution of species across forest strata – are likely to produce amplifications and feedback loops in a warming world, w</w:t>
      </w:r>
      <w:r>
        <w:t>ith implications for forests on many levels.</w:t>
      </w:r>
    </w:p>
    <w:p w14:paraId="65DBAB42" w14:textId="77777777" w:rsidR="005D1570" w:rsidRDefault="00075BA3">
      <w:pPr>
        <w:pStyle w:val="Heading3"/>
      </w:pPr>
      <w:bookmarkStart w:id="140" w:name="warming"/>
      <w:r>
        <w:t>Warming</w:t>
      </w:r>
    </w:p>
    <w:p w14:paraId="3745E249" w14:textId="77777777" w:rsidR="005D1570" w:rsidRDefault="00075BA3">
      <w:pPr>
        <w:pStyle w:val="FirstParagraph"/>
      </w:pPr>
      <w:r>
        <w:t xml:space="preserve">As climate change progresses, we anticipate increases in both mean daytime and nighttime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as well as increased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s, with extreme increases during heat waves (IPCC, 2021). These changes wil</w:t>
      </w:r>
      <w:r>
        <w:t>l impact leaf and ecosystem gas exchange with the atmosphere, and, over longer time frames, forest structure, composition, and leaf trait distributions. Our in-depth review sheds some light as to how responses are likely to vary across forest vertical grad</w:t>
      </w:r>
      <w:r>
        <w:t>ients, yet important uncertainties remain.</w:t>
      </w:r>
    </w:p>
    <w:p w14:paraId="0F06E629" w14:textId="77777777" w:rsidR="005D1570" w:rsidRDefault="00075BA3">
      <w:pPr>
        <w:pStyle w:val="BodyText"/>
      </w:pPr>
      <w:r>
        <w:t xml:space="preserve">To the extent that warming is coupled to drought, we expect that the largest trees will usually be hardest-hit, particularly in cases where the drought is severe, and that this will occur at least in part because </w:t>
      </w:r>
      <w:r>
        <w:t xml:space="preserve">their crowns are positioned in a more challenging </w:t>
      </w:r>
      <w:r>
        <w:lastRenderedPageBreak/>
        <w:t xml:space="preserve">microenvironment (section 5.1, Figs. 1- 4, e.g., Bennett </w:t>
      </w:r>
      <w:r>
        <w:rPr>
          <w:i/>
          <w:iCs/>
        </w:rPr>
        <w:t>et al.</w:t>
      </w:r>
      <w:r>
        <w:t xml:space="preserve">, 2015; Stovall </w:t>
      </w:r>
      <w:r>
        <w:rPr>
          <w:i/>
          <w:iCs/>
        </w:rPr>
        <w:t>et al.</w:t>
      </w:r>
      <w:r>
        <w:t xml:space="preserve">, 2019; Anderson-Teixeira </w:t>
      </w:r>
      <w:r>
        <w:rPr>
          <w:i/>
          <w:iCs/>
        </w:rPr>
        <w:t>et al.</w:t>
      </w:r>
      <w:r>
        <w:t xml:space="preserve">, 2022). Specifically, warming will disproportionately stress tall canopy trees when </w:t>
      </w:r>
      <m:oMath>
        <m:sSub>
          <m:sSubPr>
            <m:ctrlPr>
              <w:rPr>
                <w:rFonts w:ascii="Cambria Math" w:hAnsi="Cambria Math"/>
              </w:rPr>
            </m:ctrlPr>
          </m:sSubPr>
          <m:e>
            <m:r>
              <w:rPr>
                <w:rFonts w:ascii="Cambria Math" w:hAnsi="Cambria Math"/>
              </w:rPr>
              <m:t>T</m:t>
            </m:r>
          </m:e>
          <m:sub>
            <m:r>
              <w:rPr>
                <w:rFonts w:ascii="Cambria Math" w:hAnsi="Cambria Math"/>
              </w:rPr>
              <m:t>a</m:t>
            </m:r>
            <m:r>
              <w:rPr>
                <w:rFonts w:ascii="Cambria Math" w:hAnsi="Cambria Math"/>
              </w:rPr>
              <m:t>ir</m:t>
            </m:r>
          </m:sub>
        </m:sSub>
      </m:oMath>
      <w:r>
        <w:t xml:space="preserve"> and accompanying VPD rise enough that sun-exposed leaves cannot maintain both hydraulic safety and the transpirational cooling required to keep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below damaging thresholds. </w:t>
      </w:r>
      <w:r>
        <w:t xml:space="preserve">In contrast, understory trees will be more sheltered during droughts and heat waves, and in some settings may benefit from increased light availability (Bennett </w:t>
      </w:r>
      <w:r>
        <w:rPr>
          <w:i/>
          <w:iCs/>
        </w:rPr>
        <w:t>et al.</w:t>
      </w:r>
      <w:r>
        <w:t>, 2015). An interesting open question is to what extent these patterns vary with the natu</w:t>
      </w:r>
      <w:r>
        <w:t xml:space="preserve">re of the drought, including the relative contributions to stress from low soil moisture versus high VPD. While the two are coupled over longer time scales (Novick </w:t>
      </w:r>
      <w:r>
        <w:rPr>
          <w:i/>
          <w:iCs/>
        </w:rPr>
        <w:t>et al.</w:t>
      </w:r>
      <w:r>
        <w:t xml:space="preserve">, 2016; Humphrey </w:t>
      </w:r>
      <w:r>
        <w:rPr>
          <w:i/>
          <w:iCs/>
        </w:rPr>
        <w:t>et al.</w:t>
      </w:r>
      <w:r>
        <w:t xml:space="preserve">, 2021), the latter can be intense for short periods even when </w:t>
      </w:r>
      <w:r>
        <w:t xml:space="preserve">soil moisture is high (e.g., during a heat wave) and exerts a stronger influence on ET in many biomes (Novick </w:t>
      </w:r>
      <w:r>
        <w:rPr>
          <w:i/>
          <w:iCs/>
        </w:rPr>
        <w:t>et al.</w:t>
      </w:r>
      <w:r>
        <w:t>, 2016). Given the mechanisms reviewed here, we might expect that atmospheric dryness in particular skews the stress more towards the expose</w:t>
      </w:r>
      <w:r>
        <w:t>d canopy trees.</w:t>
      </w:r>
    </w:p>
    <w:p w14:paraId="16B86BFE" w14:textId="77777777" w:rsidR="005D1570" w:rsidRDefault="00075BA3">
      <w:pPr>
        <w:pStyle w:val="BodyText"/>
      </w:pPr>
      <w:r>
        <w:t>What remains poorly understood is how responses to warming will vary across vertical gradients under mesic conditions. The leaf-level responses are relatively well-understood: at the metabolic level, photosynthesis and respiration are coupl</w:t>
      </w:r>
      <w:r>
        <w:t>ed to photosynthetic thermal optima, which reflect adapation to the local climate but do not vary consistently with height in the vertical profile (see section 4.2, Table 2). Beyond this inflection point, photosynthesis declines whereas respiration continu</w:t>
      </w:r>
      <w:r>
        <w:t xml:space="preserve">es to increase exponentially, eventually shifting the carbon balance from sink to source, independent of water and irradiance (Duffy </w:t>
      </w:r>
      <w:r>
        <w:rPr>
          <w:i/>
          <w:iCs/>
        </w:rPr>
        <w:t>et al.</w:t>
      </w:r>
      <w:r>
        <w:t>, 2021). While leaves display substantial plasticity to adapt to warmer temperatures (Cunningham &amp; Read, 2003; Slot &amp;</w:t>
      </w:r>
      <w:r>
        <w:t xml:space="preserve"> Kitajima, 2015; Way, 2019; Slot </w:t>
      </w:r>
      <w:r>
        <w:rPr>
          <w:i/>
          <w:iCs/>
        </w:rPr>
        <w:t>et al.</w:t>
      </w:r>
      <w:r>
        <w:t xml:space="preserve">, 2021b) and to recover from heat stress (Smith </w:t>
      </w:r>
      <w:r>
        <w:rPr>
          <w:i/>
          <w:iCs/>
        </w:rPr>
        <w:t>et al.</w:t>
      </w:r>
      <w:r>
        <w:t xml:space="preserve">, 2020), failure to fully acclimate will result in reduced carbon sequestration at leaf and ecosystem levels (Tan </w:t>
      </w:r>
      <w:r>
        <w:rPr>
          <w:i/>
          <w:iCs/>
        </w:rPr>
        <w:t>et al.</w:t>
      </w:r>
      <w:r>
        <w:t xml:space="preserve">, 2017; Huang </w:t>
      </w:r>
      <w:r>
        <w:rPr>
          <w:i/>
          <w:iCs/>
        </w:rPr>
        <w:t>et al.</w:t>
      </w:r>
      <w:r>
        <w:t>, 2019; Way, 2019; Benn</w:t>
      </w:r>
      <w:r>
        <w:t xml:space="preserve">ett </w:t>
      </w:r>
      <w:r>
        <w:rPr>
          <w:i/>
          <w:iCs/>
        </w:rPr>
        <w:t>et al.</w:t>
      </w:r>
      <w:r>
        <w:t xml:space="preserve">, 2021). Exposed canopies are likely most vulnerable, as growing season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increasingly equaling or exceeding photosynthetic optima (Slot &amp; Winter, 2017; Mau </w:t>
      </w:r>
      <w:r>
        <w:rPr>
          <w:i/>
          <w:iCs/>
        </w:rPr>
        <w:t>et al.</w:t>
      </w:r>
      <w:r>
        <w:t xml:space="preserve">, 2018; Kumarathunge </w:t>
      </w:r>
      <w:r>
        <w:rPr>
          <w:i/>
          <w:iCs/>
        </w:rPr>
        <w:t>et al.</w:t>
      </w:r>
      <w:r>
        <w:t xml:space="preserve">, 2019; Huang </w:t>
      </w:r>
      <w:r>
        <w:rPr>
          <w:i/>
          <w:iCs/>
        </w:rPr>
        <w:t>et al.</w:t>
      </w:r>
      <w:r>
        <w:t>, 2019). Particularly in m</w:t>
      </w:r>
      <w:r>
        <w:t xml:space="preserve">id-latitude forests, which have the narrowest thermal safety margin between historical maximum temperatures and leaf thermal tolerance levels (O’Sullivan </w:t>
      </w:r>
      <w:r>
        <w:rPr>
          <w:i/>
          <w:iCs/>
        </w:rPr>
        <w:t>et al.</w:t>
      </w:r>
      <w:r>
        <w:t xml:space="preserve">, 2017),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of sun-exposed leaves may approach thermal tolerance thresholds during heat </w:t>
      </w:r>
      <w:r>
        <w:t xml:space="preserve">waves, resulting in photosynthetic decline or even leaf death (Kunert, in press; e.g., O’Sullivan </w:t>
      </w:r>
      <w:r>
        <w:rPr>
          <w:i/>
          <w:iCs/>
        </w:rPr>
        <w:t>et al.</w:t>
      </w:r>
      <w:r>
        <w:t xml:space="preserve">, 2017; Tiwari </w:t>
      </w:r>
      <w:r>
        <w:rPr>
          <w:i/>
          <w:iCs/>
        </w:rPr>
        <w:t>et al.</w:t>
      </w:r>
      <w:r>
        <w:t>, 2021).</w:t>
      </w:r>
    </w:p>
    <w:p w14:paraId="3C13B27C" w14:textId="77777777" w:rsidR="005D1570" w:rsidRDefault="00075BA3">
      <w:pPr>
        <w:pStyle w:val="BodyText"/>
      </w:pPr>
      <w:r>
        <w:t xml:space="preserve">Although understory leaves are unlikely to face the same absolute extremes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(unless exposed to sunflecks), th</w:t>
      </w:r>
      <w:r>
        <w:t xml:space="preserve">ey will also be affected by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in some ways are likely to prove more sensitive. Protection from thermal stress associated with high direct radiation might allow shaded layers to photosynthesize longer in the day (He </w:t>
      </w:r>
      <w:r>
        <w:rPr>
          <w:i/>
          <w:iCs/>
        </w:rPr>
        <w:t>et al.</w:t>
      </w:r>
      <w:r>
        <w:t xml:space="preserve">, 2018; Miller </w:t>
      </w:r>
      <w:r>
        <w:rPr>
          <w:i/>
          <w:iCs/>
        </w:rPr>
        <w:t>e</w:t>
      </w:r>
      <w:r>
        <w:rPr>
          <w:i/>
          <w:iCs/>
        </w:rPr>
        <w:t>t al.</w:t>
      </w:r>
      <w:r>
        <w:t xml:space="preserve">, 2021). However,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more frequently equaling or exceeding photosynthetic optima, occasional exposure to sunflecks coupled with lower capacity to shed excess heat may prove disadvantageous. Moreover, increased nighttime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may disprop</w:t>
      </w:r>
      <w:r>
        <w:t xml:space="preserve">ortionately increase respiration relative to photosynthesis, thereby negatively affecting the carbon balance. While it is currently difficult to predict whether canopy or understory photosynthesis is likely to be more severely affected by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t>
      </w:r>
      <w:r>
        <w:t xml:space="preserve">see section 4.2), limited tree-ring evidence indicates that understory trees can exhibit greater </w:t>
      </w:r>
      <w:r>
        <w:lastRenderedPageBreak/>
        <w:t xml:space="preserve">reductions in growth during unusually hot growing seasons (section 5.1, Fig 4b, Rollinson </w:t>
      </w:r>
      <w:r>
        <w:rPr>
          <w:i/>
          <w:iCs/>
        </w:rPr>
        <w:t>et al.</w:t>
      </w:r>
      <w:r>
        <w:t xml:space="preserve">, 2020). Thus, while canopy trees are probably more vulnerable </w:t>
      </w:r>
      <w:r>
        <w:t xml:space="preserve">to mortality from distinct heat-related disturbances, such as drought or heat waves, trees in the understory might be more negatively affected by chronic stress from warming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which may reduce growth and increase the risk of carbon starvation in th</w:t>
      </w:r>
      <w:r>
        <w:t>ese small trees, which have lower NSC reserves (Niinemets, 2010b).</w:t>
      </w:r>
    </w:p>
    <w:p w14:paraId="5AB31643" w14:textId="77777777" w:rsidR="005D1570" w:rsidRDefault="00075BA3">
      <w:pPr>
        <w:pStyle w:val="BodyText"/>
      </w:pPr>
      <w:r>
        <w:t xml:space="preserve">Thus, in synthesis, warming temperatures will affect trees across the vertical gradient, but the stress will be of a different nature at different heights. We expect that the tallest trees </w:t>
      </w:r>
      <w:r>
        <w:t xml:space="preserve">will be increasingly prone to hydraulic failure and damaging or lethal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’s, while much larger uncertainty remains surrounding the resoponses of understory trees. Both groups – but probably disproportionately the canopy trees – are likely to experi</w:t>
      </w:r>
      <w:r>
        <w:t>ence increasing mortality, with the modes of mortality mirroring the current tendency for canopy trees to be more prone to climate-related disturbances including drought while understory trees are more prone to competition and carbon starvation (Gora &amp; Esq</w:t>
      </w:r>
      <w:r>
        <w:t>uivel-Muelbert, 2021). When the canopy trees die, this will open canopy gaps, as discussed in the following section.</w:t>
      </w:r>
    </w:p>
    <w:p w14:paraId="2369F2AA" w14:textId="77777777" w:rsidR="005D1570" w:rsidRDefault="00075BA3">
      <w:pPr>
        <w:pStyle w:val="Heading3"/>
      </w:pPr>
      <w:bookmarkStart w:id="141" w:name="canopy-disturbance"/>
      <w:bookmarkEnd w:id="140"/>
      <w:r>
        <w:t>Canopy disturbance</w:t>
      </w:r>
    </w:p>
    <w:p w14:paraId="328F33EF" w14:textId="77777777" w:rsidR="005D1570" w:rsidRDefault="00075BA3">
      <w:pPr>
        <w:pStyle w:val="FirstParagraph"/>
      </w:pPr>
      <w:r>
        <w:t>As discussed above, rising temperatures and severe droughts place the canopy trees at particularly elevated risk of mort</w:t>
      </w:r>
      <w:r>
        <w:t>ality. Moreover, large trees are also disproportionately impacted by other climate-related disturbances (e.g., wind, lighting, Gora &amp; Esquivel-Muelbert, 2021) that are expected to intensify with climate change(IPCC, 2021), and they are also targeted by sel</w:t>
      </w:r>
      <w:r>
        <w:t xml:space="preserve">ective logging operations (e.g., Miller </w:t>
      </w:r>
      <w:r>
        <w:rPr>
          <w:i/>
          <w:iCs/>
        </w:rPr>
        <w:t>et al.</w:t>
      </w:r>
      <w:r>
        <w:t>, 2011). Increase in the severity and frequency of heat waves, accompanied with an increase in VPD and ET, can exacerbate effects of drought on predominantly canopy trees, potentially causing large scale canopy</w:t>
      </w:r>
      <w:r>
        <w:t xml:space="preserve"> die-back (Matusick </w:t>
      </w:r>
      <w:r>
        <w:rPr>
          <w:i/>
          <w:iCs/>
        </w:rPr>
        <w:t>et al.</w:t>
      </w:r>
      <w:r>
        <w:t xml:space="preserve">, 2013; Teskey </w:t>
      </w:r>
      <w:r>
        <w:rPr>
          <w:i/>
          <w:iCs/>
        </w:rPr>
        <w:t>et al.</w:t>
      </w:r>
      <w:r>
        <w:t xml:space="preserve">, 2015; Breshears </w:t>
      </w:r>
      <w:r>
        <w:rPr>
          <w:i/>
          <w:iCs/>
        </w:rPr>
        <w:t>et al.</w:t>
      </w:r>
      <w:r>
        <w:t xml:space="preserve">, 2021). Forest fragmentation also disproportionately kills large trees by making them more vulnerable to wind, desiccation, and liana infestation (Laurance </w:t>
      </w:r>
      <w:r>
        <w:rPr>
          <w:i/>
          <w:iCs/>
        </w:rPr>
        <w:t>et al.</w:t>
      </w:r>
      <w:r>
        <w:t>, 2006). Thus, canopie</w:t>
      </w:r>
      <w:r>
        <w:t xml:space="preserve">s are becoming increasingly prone to disturbance and gap formation, which in turn increases incident radiation levels and temperatures within the forest (Stark </w:t>
      </w:r>
      <w:r>
        <w:rPr>
          <w:i/>
          <w:iCs/>
        </w:rPr>
        <w:t>et al.</w:t>
      </w:r>
      <w:r>
        <w:t>, 2020). Such changes often result in increased growth of smaller trees, which benefit fro</w:t>
      </w:r>
      <w:r>
        <w:t xml:space="preserve">m increased light (Bennett </w:t>
      </w:r>
      <w:r>
        <w:rPr>
          <w:i/>
          <w:iCs/>
        </w:rPr>
        <w:t>et al.</w:t>
      </w:r>
      <w:r>
        <w:t xml:space="preserve">, 2015; Hogan </w:t>
      </w:r>
      <w:r>
        <w:rPr>
          <w:i/>
          <w:iCs/>
        </w:rPr>
        <w:t>et al.</w:t>
      </w:r>
      <w:r>
        <w:t xml:space="preserve">, 2019), and wetter forests can prove quite resilient to canopy disturbance (Miller </w:t>
      </w:r>
      <w:r>
        <w:rPr>
          <w:i/>
          <w:iCs/>
        </w:rPr>
        <w:t>et al.</w:t>
      </w:r>
      <w:r>
        <w:t>, 2011). However, this shift to hotter and drier microclimates makes some forests more susceptible to further dis</w:t>
      </w:r>
      <w:r>
        <w:t xml:space="preserve">turbances, for example, increasing fire risk (Brando </w:t>
      </w:r>
      <w:r>
        <w:rPr>
          <w:i/>
          <w:iCs/>
        </w:rPr>
        <w:t>et al.</w:t>
      </w:r>
      <w:r>
        <w:t xml:space="preserve">, 2014; Aragão </w:t>
      </w:r>
      <w:r>
        <w:rPr>
          <w:i/>
          <w:iCs/>
        </w:rPr>
        <w:t>et al.</w:t>
      </w:r>
      <w:r>
        <w:t>, 2018). Severe degradation impacts can cause dramatic ecological state changes (e.g., the transition from forest to more open, savanna-like vegetation in tropical forest regio</w:t>
      </w:r>
      <w:r>
        <w:t xml:space="preserve">ns through ‘savannization’) and non-linear threshold responses in energy balance and associated microclimates, with implications for forest-atmosphere interactions (Stark </w:t>
      </w:r>
      <w:r>
        <w:rPr>
          <w:i/>
          <w:iCs/>
        </w:rPr>
        <w:t>et al.</w:t>
      </w:r>
      <w:r>
        <w:t>, 2020). Such dynamics are likely to be amplified by warming temperatures, such</w:t>
      </w:r>
      <w:r>
        <w:t xml:space="preserve"> that climate change is pushing some of the world’s forests into alternative stable states wherein forest can persist as long as the canopy remains largely intact, but has dramatically reduced probability of recovering and persisting when affected by sever</w:t>
      </w:r>
      <w:r>
        <w:t xml:space="preserve">e canopy disturbance (Tepley </w:t>
      </w:r>
      <w:r>
        <w:rPr>
          <w:i/>
          <w:iCs/>
        </w:rPr>
        <w:t>et al.</w:t>
      </w:r>
      <w:r>
        <w:t xml:space="preserve">, 2017; Miller </w:t>
      </w:r>
      <w:r>
        <w:rPr>
          <w:i/>
          <w:iCs/>
        </w:rPr>
        <w:t>et al.</w:t>
      </w:r>
      <w:r>
        <w:t xml:space="preserve">, 2019; Stark </w:t>
      </w:r>
      <w:r>
        <w:rPr>
          <w:i/>
          <w:iCs/>
        </w:rPr>
        <w:t>et al.</w:t>
      </w:r>
      <w:r>
        <w:t xml:space="preserve">, 2020; McDowell </w:t>
      </w:r>
      <w:r>
        <w:rPr>
          <w:i/>
          <w:iCs/>
        </w:rPr>
        <w:t>et al.</w:t>
      </w:r>
      <w:r>
        <w:t>, 2020).</w:t>
      </w:r>
    </w:p>
    <w:p w14:paraId="3AC818F0" w14:textId="77777777" w:rsidR="005D1570" w:rsidRDefault="00075BA3">
      <w:pPr>
        <w:pStyle w:val="BodyText"/>
      </w:pPr>
      <w:r>
        <w:lastRenderedPageBreak/>
        <w:t xml:space="preserve">Canopy disturbance poses an increasing threat to the biodiversity of microrefugia that are otherwise buffered from climatic extremes (Scheffers </w:t>
      </w:r>
      <w:r>
        <w:rPr>
          <w:i/>
          <w:iCs/>
        </w:rPr>
        <w:t>et al.</w:t>
      </w:r>
      <w:r>
        <w:t xml:space="preserve">, 2013; Greiser </w:t>
      </w:r>
      <w:r>
        <w:rPr>
          <w:i/>
          <w:iCs/>
        </w:rPr>
        <w:t>et al.</w:t>
      </w:r>
      <w:r>
        <w:t>, 2019). Canopy structure affects understory species composition, which has been sho</w:t>
      </w:r>
      <w:r>
        <w:t xml:space="preserve">wn to shift under warming and canopy disturbance (Maes </w:t>
      </w:r>
      <w:r>
        <w:rPr>
          <w:i/>
          <w:iCs/>
        </w:rPr>
        <w:t>et al.</w:t>
      </w:r>
      <w:r>
        <w:t xml:space="preserve">, 2020; Majasalmi &amp; Rautiainen, 2020; Bertrand </w:t>
      </w:r>
      <w:r>
        <w:rPr>
          <w:i/>
          <w:iCs/>
        </w:rPr>
        <w:t>et al.</w:t>
      </w:r>
      <w:r>
        <w:t>, 2020). In the understory, warming is disproportionately affecting the less thermally-adapted plant species, resulting in associated plant co</w:t>
      </w:r>
      <w:r>
        <w:t xml:space="preserve">mmunity thermophilization (Duque </w:t>
      </w:r>
      <w:r>
        <w:rPr>
          <w:i/>
          <w:iCs/>
        </w:rPr>
        <w:t>et al.</w:t>
      </w:r>
      <w:r>
        <w:t xml:space="preserve">, 2015; Greiser </w:t>
      </w:r>
      <w:r>
        <w:rPr>
          <w:i/>
          <w:iCs/>
        </w:rPr>
        <w:t>et al.</w:t>
      </w:r>
      <w:r>
        <w:t xml:space="preserve">, 2019; Zellweger </w:t>
      </w:r>
      <w:r>
        <w:rPr>
          <w:i/>
          <w:iCs/>
        </w:rPr>
        <w:t>et al.</w:t>
      </w:r>
      <w:r>
        <w:t>, 2020). If such compositional shifts towards more thermally-adapted species fail to keep up with the pace of warming, the ecosystem-level resilience to canopy disturbance</w:t>
      </w:r>
      <w:r>
        <w:t xml:space="preserve"> that is often provided by smaller trees (e.g., Miller </w:t>
      </w:r>
      <w:r>
        <w:rPr>
          <w:i/>
          <w:iCs/>
        </w:rPr>
        <w:t>et al.</w:t>
      </w:r>
      <w:r>
        <w:t>, 2011) will be destroyed, resulting in breakdown of canopy structure and the potential state changes described above.</w:t>
      </w:r>
    </w:p>
    <w:p w14:paraId="2971831C" w14:textId="77777777" w:rsidR="005D1570" w:rsidRDefault="00075BA3">
      <w:pPr>
        <w:pStyle w:val="Heading2"/>
      </w:pPr>
      <w:bookmarkStart w:id="142" w:name="scaling-across-space-and-time"/>
      <w:bookmarkEnd w:id="139"/>
      <w:bookmarkEnd w:id="141"/>
      <w:r>
        <w:t>Scaling across space and time</w:t>
      </w:r>
    </w:p>
    <w:p w14:paraId="02BF8D70" w14:textId="77777777" w:rsidR="005D1570" w:rsidRDefault="00075BA3">
      <w:pPr>
        <w:pStyle w:val="FirstParagraph"/>
      </w:pPr>
      <w:r>
        <w:t>As we have reviewed here, vertical profiles in</w:t>
      </w:r>
      <w:r>
        <w:t xml:space="preserve"> forests strongly shape forest dynamics and climate change responses. Ultimately, to achieve the important goal of understanding feedbacks between the world’s forests and climate change, it is essential that these mechanisms be sufficiently represented in </w:t>
      </w:r>
      <w:r>
        <w:t>models and scaled spatially via remote sensing.</w:t>
      </w:r>
    </w:p>
    <w:p w14:paraId="09A1A103" w14:textId="77777777" w:rsidR="005D1570" w:rsidRDefault="00075BA3">
      <w:pPr>
        <w:pStyle w:val="Heading3"/>
      </w:pPr>
      <w:bookmarkStart w:id="143" w:name="X68d2420bbac0f497c7bc5bf40a0c8098f6400b1"/>
      <w:r>
        <w:t>Representing Vertical Gradients in Models</w:t>
      </w:r>
    </w:p>
    <w:p w14:paraId="18AAA0B9" w14:textId="77777777" w:rsidR="005D1570" w:rsidRDefault="00075BA3">
      <w:pPr>
        <w:pStyle w:val="FirstParagraph"/>
      </w:pPr>
      <w:r>
        <w:t>Future forest dynamics remain one of the largest sources of uncertainty in Earth system model projections of the future of global carbon cycling and climate change (F</w:t>
      </w:r>
      <w:r>
        <w:t xml:space="preserve">riedlingstein </w:t>
      </w:r>
      <w:r>
        <w:rPr>
          <w:i/>
          <w:iCs/>
        </w:rPr>
        <w:t>et al.</w:t>
      </w:r>
      <w:r>
        <w:t xml:space="preserve">, 2006). Dynamic global vegetation models (DGVMs), which comprise the land surface models in Earth system models, are used to predict the global distribution of vegetation types and biosphere-atmosphere feedbacks (Foley </w:t>
      </w:r>
      <w:r>
        <w:rPr>
          <w:i/>
          <w:iCs/>
        </w:rPr>
        <w:t>et al.</w:t>
      </w:r>
      <w:r>
        <w:t>, 1996; Si</w:t>
      </w:r>
      <w:r>
        <w:t xml:space="preserve">tch </w:t>
      </w:r>
      <w:r>
        <w:rPr>
          <w:i/>
          <w:iCs/>
        </w:rPr>
        <w:t>et al.</w:t>
      </w:r>
      <w:r>
        <w:t>, 2003; Woodward &amp; Lomas, 2004). DGVMs operate at a range of scales and vary in complexity, from detailed individual-based models (i.e., forest gap models), which represent vegetation at the level of individual plants, capturing spatial variabili</w:t>
      </w:r>
      <w:r>
        <w:t xml:space="preserve">ty in the light environment and microclimates at high vertical and horizontal spatial resolution (Shugart </w:t>
      </w:r>
      <w:r>
        <w:rPr>
          <w:i/>
          <w:iCs/>
        </w:rPr>
        <w:t>et al.</w:t>
      </w:r>
      <w:r>
        <w:t>, 2018), to big-leaf models that reduce 3D vegetation structure across the entire biosphere into a single vegetation layer, implicitly capturing</w:t>
      </w:r>
      <w:r>
        <w:t xml:space="preserve"> vertical profiles in light, photosynthetic capacity and other features by assuming those profiles are exponential and thus can be integrated analytically (Bonan </w:t>
      </w:r>
      <w:r>
        <w:rPr>
          <w:i/>
          <w:iCs/>
        </w:rPr>
        <w:t>et al.</w:t>
      </w:r>
      <w:r>
        <w:t xml:space="preserve">, 2003; Krinner </w:t>
      </w:r>
      <w:r>
        <w:rPr>
          <w:i/>
          <w:iCs/>
        </w:rPr>
        <w:t>et al.</w:t>
      </w:r>
      <w:r>
        <w:t>, 2005b). This simplification is computationally more efficient, a</w:t>
      </w:r>
      <w:r>
        <w:t xml:space="preserve">lthough it comes at a cost of a lack of representation of important demographic processes and vertical light competition (Hurtt </w:t>
      </w:r>
      <w:r>
        <w:rPr>
          <w:i/>
          <w:iCs/>
        </w:rPr>
        <w:t>et al.</w:t>
      </w:r>
      <w:r>
        <w:t xml:space="preserve">, 1998; Smith </w:t>
      </w:r>
      <w:r>
        <w:rPr>
          <w:i/>
          <w:iCs/>
        </w:rPr>
        <w:t>et al.</w:t>
      </w:r>
      <w:r>
        <w:t xml:space="preserve">, 2001; Krinner </w:t>
      </w:r>
      <w:r>
        <w:rPr>
          <w:i/>
          <w:iCs/>
        </w:rPr>
        <w:t>et al.</w:t>
      </w:r>
      <w:r>
        <w:t xml:space="preserve">, 2005b). The computational middle-ground to representing vertical structure in </w:t>
      </w:r>
      <w:r>
        <w:t xml:space="preserve">DVGMs lies in cohort-based models, which represent vegetation as cohorts of individual plants, grouped together based on properties including size, age, and functional type (Fisher </w:t>
      </w:r>
      <w:r>
        <w:rPr>
          <w:i/>
          <w:iCs/>
        </w:rPr>
        <w:t>et al.</w:t>
      </w:r>
      <w:r>
        <w:t>, 2018a). These sit between the oversimplified vegetation dynamics in</w:t>
      </w:r>
      <w:r>
        <w:t xml:space="preserve"> big-leaf models, which do not represent any vertical stratification, and individual-based models, whose computational expense prevents them from being integrated into Earth system models.</w:t>
      </w:r>
    </w:p>
    <w:p w14:paraId="64E49F41" w14:textId="77777777" w:rsidR="005D1570" w:rsidRDefault="00075BA3">
      <w:pPr>
        <w:pStyle w:val="BodyText"/>
      </w:pPr>
      <w:r>
        <w:t>Owing to differences in the representation of forest vertical strat</w:t>
      </w:r>
      <w:r>
        <w:t xml:space="preserve">a, DVGMs vary in their ability to incorporate vertical variation in leaf traits and physiological processes. In general, however, this variation is accounted for via light competition. Models partition incoming </w:t>
      </w:r>
      <w:r>
        <w:lastRenderedPageBreak/>
        <w:t>radiation and radiation within the forest ver</w:t>
      </w:r>
      <w:r>
        <w:t xml:space="preserve">tical profile (i.e., direct vs. diffuse light) using radiative transfer models or a system of two coupled ordinary differential equations, referred to as a two-stream approximation (Sellers, 1985; Fisher </w:t>
      </w:r>
      <w:r>
        <w:rPr>
          <w:i/>
          <w:iCs/>
        </w:rPr>
        <w:t>et al.</w:t>
      </w:r>
      <w:r>
        <w:t>, 2018b). Using the latter method, single cano</w:t>
      </w:r>
      <w:r>
        <w:t xml:space="preserve">py layers are divided into sun and shade fractions (e.g., CLM), while models with multiple vegetative layers can analytically solve the 2-stream approximation for each layer. Thus, even in single-layer models, key physiological parameters like </w:t>
      </w:r>
      <m:oMath>
        <m:sSub>
          <m:sSubPr>
            <m:ctrlPr>
              <w:rPr>
                <w:rFonts w:ascii="Cambria Math" w:hAnsi="Cambria Math"/>
              </w:rPr>
            </m:ctrlPr>
          </m:sSubPr>
          <m:e>
            <m:r>
              <w:rPr>
                <w:rFonts w:ascii="Cambria Math" w:hAnsi="Cambria Math"/>
              </w:rPr>
              <m:t>V</m:t>
            </m:r>
          </m:e>
          <m:sub>
            <m:r>
              <w:rPr>
                <w:rFonts w:ascii="Cambria Math" w:hAnsi="Cambria Math"/>
              </w:rPr>
              <m:t>cmax</m:t>
            </m:r>
          </m:sub>
        </m:sSub>
      </m:oMath>
      <w:r>
        <w:t xml:space="preserve"> a</w:t>
      </w:r>
      <w:r>
        <w:t xml:space="preserve">nd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vary, decreasing with increasing LAI, or lower light conditions (e.g., Krinner </w:t>
      </w:r>
      <w:r>
        <w:rPr>
          <w:i/>
          <w:iCs/>
        </w:rPr>
        <w:t>et al.</w:t>
      </w:r>
      <w:r>
        <w:t>, 2005a). In recent years, there has been a growing effort to incorporate vertical variation more directly in models, specifically as it pertains to leaf water</w:t>
      </w:r>
      <w:r>
        <w:t xml:space="preserve"> potential and light absorption by leaves, along with a general increasing interest in making direct comparison between models and field measurements (Fisher &amp; Koven, 2020). Several recent model developments are at the cutting edge of representing vertical</w:t>
      </w:r>
      <w:r>
        <w:t xml:space="preserve"> variation. Model developments by [Bonan et al., 2018; Chen et al., 2016; Longo et al., 2019] implement vertical gradients of irradiance, water content, leaf temperature, and the feedback between the evaporation of water into the vegetated air space and th</w:t>
      </w:r>
      <w:r>
        <w:t>e humidity of the airspace, modulated by turbulence processes within the forest and a roughness layer that extends to roughly twice the height of the canopy (Fisher &amp; Koven, 2020).</w:t>
      </w:r>
    </w:p>
    <w:p w14:paraId="31BE6B33" w14:textId="77777777" w:rsidR="005D1570" w:rsidRDefault="00075BA3">
      <w:pPr>
        <w:pStyle w:val="BodyText"/>
      </w:pPr>
      <w:r>
        <w:t>The findings of this review reinforce the notion that representing vertical</w:t>
      </w:r>
      <w:r>
        <w:t xml:space="preserve"> structuring is essential to capturing forest dynamics under global change. Improved representation of vertical variation in forest structure and ecosystem function is critical for representing thermal sensitivity and has repeatedly been identified as an i</w:t>
      </w:r>
      <w:r>
        <w:t xml:space="preserve">mportant step toward reduced uncertainty and more accurate characterization of biologically mediated feedbacks (Moorcroft </w:t>
      </w:r>
      <w:r>
        <w:rPr>
          <w:i/>
          <w:iCs/>
        </w:rPr>
        <w:t>et al.</w:t>
      </w:r>
      <w:r>
        <w:t xml:space="preserve">, 2001; Banerjee &amp; Linn, 2018; Bonan </w:t>
      </w:r>
      <w:r>
        <w:rPr>
          <w:i/>
          <w:iCs/>
        </w:rPr>
        <w:t>et al.</w:t>
      </w:r>
      <w:r>
        <w:t>, 2021). Moreover, given the anticipated importance of mid-canopy and understory tree</w:t>
      </w:r>
      <w:r>
        <w:t>s in ecosystem resilience to increasing mortality of canopy trees, it is absolutely essential that models separately represent these strata. However, doing so will require improved understanding of the mechanisms controlling vertical gradients.</w:t>
      </w:r>
    </w:p>
    <w:p w14:paraId="712358F1" w14:textId="77777777" w:rsidR="005D1570" w:rsidRDefault="00075BA3">
      <w:pPr>
        <w:pStyle w:val="BodyText"/>
      </w:pPr>
      <w:r>
        <w:t>A key quest</w:t>
      </w:r>
      <w:r>
        <w:t xml:space="preserve">ion is whether existing models adequately represent the processes that underpin understory tree responses to thermal stress as well as large tree responses. Most models have been developed to capture dynamics in the canopy, given the disproportionate role </w:t>
      </w:r>
      <w:r>
        <w:t>of these large trees in ecosystem dynamics (Fig. 5). Less attention has focused on developing and validating understory tree dynamics and responses to perturbations in models. This is likely due in large part to the fact that observational and experimental</w:t>
      </w:r>
      <w:r>
        <w:t xml:space="preserve"> studies required to resolve key patterns and underlying mechanisms remain somewhat sparse (see sections 4, 5). Pairing of models and observational studies will be important for further improving our mechanistic understanding of vertical gradients and thei</w:t>
      </w:r>
      <w:r>
        <w:t>r implications.</w:t>
      </w:r>
    </w:p>
    <w:p w14:paraId="74181873" w14:textId="77777777" w:rsidR="005D1570" w:rsidRDefault="00075BA3">
      <w:pPr>
        <w:pStyle w:val="BodyText"/>
      </w:pPr>
      <w:r>
        <w:t>Though an improvement over big-leaf models, DGVMs that separate the canopy into only two layers (e.g., sunlit and shaded portions, De Pury &amp; Farquhar, 1997) may not be able to capture important within-canopy variation in terms of leaf dynam</w:t>
      </w:r>
      <w:r>
        <w:t xml:space="preserve">ics (e.g., seasonal shifts in vertical leaf area distributions, Smith </w:t>
      </w:r>
      <w:r>
        <w:rPr>
          <w:i/>
          <w:iCs/>
        </w:rPr>
        <w:t>et al.</w:t>
      </w:r>
      <w:r>
        <w:t>, 2019) and functions (e.g., thermal responses, as we present in this paper). At the very least, multi-layered ecosystem models will likely be necessary for accurately predicting f</w:t>
      </w:r>
      <w:r>
        <w:t xml:space="preserve">uture forest function (e.g., Bonan </w:t>
      </w:r>
      <w:r>
        <w:rPr>
          <w:i/>
          <w:iCs/>
        </w:rPr>
        <w:t>et al.</w:t>
      </w:r>
      <w:r>
        <w:t xml:space="preserve">, 2021). In addition, capturing the vertical gradients in ET, GPP, respiration, and woody growth, and </w:t>
      </w:r>
      <w:r>
        <w:lastRenderedPageBreak/>
        <w:t>subsequently the net ecosystem effects (Figs.4 - 5), requires improved characterization of the functional respons</w:t>
      </w:r>
      <w:r>
        <w:t>e of leaf-level processes (Table 2, Fig.</w:t>
      </w:r>
      <w:r>
        <w:rPr>
          <w:rStyle w:val="VerbatimChar"/>
        </w:rPr>
        <w:t>r</w:t>
      </w:r>
      <w:r>
        <w:t>fig_leaf_T</w:t>
      </w:r>
      <w:r>
        <w:rPr>
          <w:rStyle w:val="VerbatimChar"/>
        </w:rPr>
        <w:t>) to vertically varying abiotic conditions (Fig.</w:t>
      </w:r>
      <w:r>
        <w:t>fig_NEON_vertical`), and the role of traits (Table 1) in mediating responses to thermal sensitivity.</w:t>
      </w:r>
    </w:p>
    <w:p w14:paraId="5B6EDA34" w14:textId="77777777" w:rsidR="005D1570" w:rsidRDefault="00075BA3">
      <w:pPr>
        <w:pStyle w:val="Heading3"/>
      </w:pPr>
      <w:bookmarkStart w:id="144" w:name="scaling-in-situ-data-with-remote-sensing"/>
      <w:bookmarkEnd w:id="143"/>
      <w:r>
        <w:t>Scaling in situ data with remote sensing</w:t>
      </w:r>
    </w:p>
    <w:p w14:paraId="46B5E26B" w14:textId="77777777" w:rsidR="005D1570" w:rsidRDefault="00075BA3">
      <w:pPr>
        <w:pStyle w:val="FirstParagraph"/>
      </w:pPr>
      <w:r>
        <w:t xml:space="preserve">Remote sensing </w:t>
      </w:r>
      <w:r>
        <w:t xml:space="preserve">data provide a valuable means to scale between </w:t>
      </w:r>
      <w:r>
        <w:rPr>
          <w:i/>
          <w:iCs/>
        </w:rPr>
        <w:t>in situ</w:t>
      </w:r>
      <w:r>
        <w:t xml:space="preserve"> observations and DGVMs. Specifically, the increasing availability of airborne and spaceborne lidar and thermal remote sensing data offer a promising opportunity for mapping vertical thermal gradients i</w:t>
      </w:r>
      <w:r>
        <w:t xml:space="preserve">n combination with vegetation structure at locations with </w:t>
      </w:r>
      <w:r>
        <w:rPr>
          <w:i/>
          <w:iCs/>
        </w:rPr>
        <w:t>in situ</w:t>
      </w:r>
      <w:r>
        <w:t xml:space="preserve"> data and across larger landscapes (Fig. 6). Airborne and spaceborne lidar, as well as terrestrial laser scanning data, yield detailed 3D reconstructions of whole tree and forest structure. T</w:t>
      </w:r>
      <w:r>
        <w:t xml:space="preserve">hese data can be leveraged in combination with thermal remote sensing data from the spaceborne ECOSTRESS sensor (Hulley </w:t>
      </w:r>
      <w:r>
        <w:rPr>
          <w:i/>
          <w:iCs/>
        </w:rPr>
        <w:t>et al.</w:t>
      </w:r>
      <w:r>
        <w:t xml:space="preserve">, 2019; Fisher </w:t>
      </w:r>
      <w:r>
        <w:rPr>
          <w:i/>
          <w:iCs/>
        </w:rPr>
        <w:t>et al.</w:t>
      </w:r>
      <w:r>
        <w:t>, 2020) or drone- and tower-based Forward Looking Infrared (FLIR) cameras.</w:t>
      </w:r>
    </w:p>
    <w:p w14:paraId="4ABC016E" w14:textId="77777777" w:rsidR="005D1570" w:rsidRDefault="00075BA3">
      <w:pPr>
        <w:pStyle w:val="CaptionedFigure"/>
      </w:pPr>
      <w:r>
        <w:rPr>
          <w:noProof/>
        </w:rPr>
        <w:drawing>
          <wp:inline distT="0" distB="0" distL="0" distR="0" wp14:anchorId="4DA6D2DD" wp14:editId="13F44A25">
            <wp:extent cx="5334000" cy="2151162"/>
            <wp:effectExtent l="0" t="0" r="0" b="0"/>
            <wp:docPr id="11" name="Picture"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wp:cNvGraphicFramePr/>
            <a:graphic xmlns:a="http://schemas.openxmlformats.org/drawingml/2006/main">
              <a:graphicData uri="http://schemas.openxmlformats.org/drawingml/2006/picture">
                <pic:pic xmlns:pic="http://schemas.openxmlformats.org/drawingml/2006/picture">
                  <pic:nvPicPr>
                    <pic:cNvPr id="0" name="Picture" descr="schematics/fig_remote_sensing.png"/>
                    <pic:cNvPicPr>
                      <a:picLocks noChangeAspect="1" noChangeArrowheads="1"/>
                    </pic:cNvPicPr>
                  </pic:nvPicPr>
                  <pic:blipFill>
                    <a:blip r:embed="rId22"/>
                    <a:stretch>
                      <a:fillRect/>
                    </a:stretch>
                  </pic:blipFill>
                  <pic:spPr bwMode="auto">
                    <a:xfrm>
                      <a:off x="0" y="0"/>
                      <a:ext cx="5334000" cy="2151162"/>
                    </a:xfrm>
                    <a:prstGeom prst="rect">
                      <a:avLst/>
                    </a:prstGeom>
                    <a:noFill/>
                    <a:ln w="9525">
                      <a:noFill/>
                      <a:headEnd/>
                      <a:tailEnd/>
                    </a:ln>
                  </pic:spPr>
                </pic:pic>
              </a:graphicData>
            </a:graphic>
          </wp:inline>
        </w:drawing>
      </w:r>
    </w:p>
    <w:p w14:paraId="298FBBA5" w14:textId="77777777" w:rsidR="005D1570" w:rsidRDefault="00075BA3">
      <w:pPr>
        <w:pStyle w:val="ImageCaption"/>
      </w:pPr>
      <w:r>
        <w:rPr>
          <w:b/>
          <w:bCs/>
        </w:rPr>
        <w:t>Figure 6.</w:t>
      </w:r>
      <w:r>
        <w:t xml:space="preserve"> </w:t>
      </w:r>
      <w:r>
        <w:t>Lidar and thermal remote sensing data can be used to measure vertical forest structure and plant thermal signatures at increasingly large scales. (a-b) Integrating in situ and remote sensing measurements will support our ability to scale understanding of v</w:t>
      </w:r>
      <w:r>
        <w:t>ertical gradients within and across ecosystems. (c) In turn, these efforts can be used to directly inform ecosystem model development and parameterization. Vertically resolved in situ data could include any variable listed in Table 1 or 2. Panel b shows dr</w:t>
      </w:r>
      <w:r>
        <w:t>one lidar point cloud data colored with thermal data from a savanna woodland in Kruger National Park, South Africa illustrating vertical and horizontal variation in vegetation temperature. Image courtesy of the Harvard Animal-Landscape Observatory, Peter B</w:t>
      </w:r>
      <w:r>
        <w:t>. Boucher and Andrew B. Davies.</w:t>
      </w:r>
    </w:p>
    <w:p w14:paraId="0A1E64E3" w14:textId="77777777" w:rsidR="005D1570" w:rsidRDefault="00075BA3">
      <w:pPr>
        <w:pStyle w:val="BodyText"/>
      </w:pPr>
      <w:r>
        <w:t xml:space="preserve">Detailed structural information from lidar data has been used to measure tree height, DBH, and crown dimensions (Fisher </w:t>
      </w:r>
      <w:r>
        <w:rPr>
          <w:i/>
          <w:iCs/>
        </w:rPr>
        <w:t>et al.</w:t>
      </w:r>
      <w:r>
        <w:t xml:space="preserve">, 2020), evaluate spatial variation in vertical leaf area density profiles (Detto </w:t>
      </w:r>
      <w:r>
        <w:rPr>
          <w:i/>
          <w:iCs/>
        </w:rPr>
        <w:t>et al.</w:t>
      </w:r>
      <w:r>
        <w:t>, 2015), a</w:t>
      </w:r>
      <w:r>
        <w:t xml:space="preserve">nd resolve complex seasonal and diurnal variation in shortwave radiation forcing in ecosystems (Musselman </w:t>
      </w:r>
      <w:r>
        <w:rPr>
          <w:i/>
          <w:iCs/>
        </w:rPr>
        <w:t>et al.</w:t>
      </w:r>
      <w:r>
        <w:t>, 2013). In addition, shading by the canopy can be better represented to predict understory temperatures by modeling the time-varying interactio</w:t>
      </w:r>
      <w:r>
        <w:t xml:space="preserve">n of the forest canopy with solar radiation, as has been done in other lidar-based analyses (e.g., Davis </w:t>
      </w:r>
      <w:r>
        <w:rPr>
          <w:i/>
          <w:iCs/>
        </w:rPr>
        <w:t>et al.</w:t>
      </w:r>
      <w:r>
        <w:t xml:space="preserve">, 2019b). Satellite and airborne thermal infrared </w:t>
      </w:r>
      <w:r>
        <w:lastRenderedPageBreak/>
        <w:t>remote sensing analyses are now being conducted at regional and continental scales, although ve</w:t>
      </w:r>
      <w:r>
        <w:t xml:space="preserve">ry few applications exist at finer-scales necessary for understanding of vertical variation in plant canopy temperatures (Johnston </w:t>
      </w:r>
      <w:r>
        <w:rPr>
          <w:i/>
          <w:iCs/>
        </w:rPr>
        <w:t>et al.</w:t>
      </w:r>
      <w:r>
        <w:t xml:space="preserve">, 2020). As an example of the type of insight that can be gained from this approach, Pau </w:t>
      </w:r>
      <w:r>
        <w:rPr>
          <w:i/>
          <w:iCs/>
        </w:rPr>
        <w:t>et al.</w:t>
      </w:r>
      <w:r>
        <w:t xml:space="preserve"> (2018) used data from a</w:t>
      </w:r>
      <w:r>
        <w:t xml:space="preserve"> tower-based FLIR camera in combination with eddy-covariance data and found that tropical forest canopy temperatures were more strongly associated with GPP than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or VPD. However, the authors did not consider vertical light environment conditions ev</w:t>
      </w:r>
      <w:r>
        <w:t xml:space="preserve">en though light directly influences the deviation between canopy temperature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 a savanna system in the western U.S., Johnston </w:t>
      </w:r>
      <w:r>
        <w:rPr>
          <w:i/>
          <w:iCs/>
        </w:rPr>
        <w:t>et al.</w:t>
      </w:r>
      <w:r>
        <w:t xml:space="preserve"> (2020) found significant vertical variation in plant temperature, with warmer temperatures in the understory</w:t>
      </w:r>
      <w:r>
        <w:t xml:space="preserve"> compared to the top of the blue oak canopies – a finding opposite of what was expected that occurred in association with very high grass temperatures. The growing availability of these data makes this an opportune time to link fine-scale and landscape-sca</w:t>
      </w:r>
      <w:r>
        <w:t xml:space="preserve">le measurements with the type of </w:t>
      </w:r>
      <w:r>
        <w:rPr>
          <w:i/>
          <w:iCs/>
        </w:rPr>
        <w:t>in situ</w:t>
      </w:r>
      <w:r>
        <w:t xml:space="preserve"> measurements reviewed above to further explore ecosystem-scale patterns in vertical temperature gradients seasonally and across biomes.</w:t>
      </w:r>
    </w:p>
    <w:p w14:paraId="4B1117EE" w14:textId="77777777" w:rsidR="005D1570" w:rsidRDefault="00075BA3">
      <w:pPr>
        <w:pStyle w:val="Heading2"/>
      </w:pPr>
      <w:bookmarkStart w:id="145" w:name="iv.-conclusions"/>
      <w:bookmarkEnd w:id="142"/>
      <w:bookmarkEnd w:id="144"/>
      <w:r>
        <w:t>IV. Conclusions</w:t>
      </w:r>
    </w:p>
    <w:p w14:paraId="69CFD987" w14:textId="77777777" w:rsidR="005D1570" w:rsidRDefault="00075BA3">
      <w:pPr>
        <w:pStyle w:val="FirstParagraph"/>
      </w:pPr>
      <w:r>
        <w:t>Across vertical gradients, directional trends in the biophysica</w:t>
      </w:r>
      <w:r>
        <w:t xml:space="preserve">l environment and leaf traits are the rule, driving variation in the physiology and ecology that have these as their underpinnings (Fig. 1). However, there remains a lot of uncertainty as to how temperature sensitivity of foliar gas exchange varies across </w:t>
      </w:r>
      <w:r>
        <w:t>these vertical gradients. Similarly, much remains to be learned about how crown exposure influences the temperature sensitivity of woody stem growth. While the preponderance of available data suggest that large canopy trees are the most vulnerable to warmi</w:t>
      </w:r>
      <w:r>
        <w:t>ng when water is limited, far less is known about the responses of understory trees, which might be more vulnerable to chronic warming stress under relatively mesic conditions (Fig. 4).</w:t>
      </w:r>
    </w:p>
    <w:p w14:paraId="65D9089A" w14:textId="77777777" w:rsidR="005D1570" w:rsidRDefault="00075BA3">
      <w:pPr>
        <w:pStyle w:val="BodyText"/>
      </w:pPr>
      <w:r>
        <w:t>As the climate changes, patterns and processes across these vertical g</w:t>
      </w:r>
      <w:r>
        <w:t>radients are likely to shift as well. Under the historical temperatures to which tree species are acclimated, the canopy is an advantageous place for trees to have their crowns, as it affords higher photosynthesis and growth. However, as temperatures incre</w:t>
      </w:r>
      <w:r>
        <w:t>ase, it is likely that exposed canopy positions will become physiologically stressful for increasing proportions of time. Ensuant increased mortality of canopy trees will create an increasing number of gaps, resulting in changes to understory conditions an</w:t>
      </w:r>
      <w:r>
        <w:t>d community composition. Ultimately, mid- and understory trees communities will be critical to the resilience of forest ecosystems under changing climate, making improved understanding and model representation of their dynamics critical to understanding fu</w:t>
      </w:r>
      <w:r>
        <w:t>ture forest dynamics. Integrating the patterns and mechanisms reviewed here, along with remote sensing data on forest structure and thermal environments, into cohort-based models that integrate with Earth system models will be critical to understanding and</w:t>
      </w:r>
      <w:r>
        <w:t xml:space="preserve"> forecasting forest-climate feedbacks in the coming decades.</w:t>
      </w:r>
    </w:p>
    <w:p w14:paraId="522BDFC0" w14:textId="77777777" w:rsidR="005D1570" w:rsidRDefault="00075BA3">
      <w:pPr>
        <w:pStyle w:val="Heading2"/>
      </w:pPr>
      <w:bookmarkStart w:id="146" w:name="acknowledgements"/>
      <w:bookmarkEnd w:id="145"/>
      <w:r>
        <w:t>Acknowledgements</w:t>
      </w:r>
    </w:p>
    <w:p w14:paraId="7833A07D" w14:textId="77777777" w:rsidR="005D1570" w:rsidRDefault="00075BA3">
      <w:pPr>
        <w:pStyle w:val="FirstParagraph"/>
      </w:pPr>
      <w:r>
        <w:t>Thanks to Norbert Kunert, Camille Piponiot, Peter B. Boucher and Andrew B. Davies for providing figure materials. This manuscript benefited from feedback from Eleinis Ávila-</w:t>
      </w:r>
      <w:r>
        <w:lastRenderedPageBreak/>
        <w:t>Lover</w:t>
      </w:r>
      <w:r>
        <w:t>a and the ForestGEO Ecosystems &amp; Climate lab at SCBI. Funding was provided by the Smithsonian Institution.</w:t>
      </w:r>
    </w:p>
    <w:p w14:paraId="6FA0D025" w14:textId="77777777" w:rsidR="005D1570" w:rsidRDefault="00075BA3">
      <w:pPr>
        <w:pStyle w:val="Heading2"/>
      </w:pPr>
      <w:bookmarkStart w:id="147" w:name="author-contributions"/>
      <w:bookmarkEnd w:id="146"/>
      <w:r>
        <w:t>Author Contributions</w:t>
      </w:r>
    </w:p>
    <w:p w14:paraId="075E1BA6" w14:textId="77777777" w:rsidR="005D1570" w:rsidRDefault="00075BA3">
      <w:pPr>
        <w:pStyle w:val="FirstParagraph"/>
      </w:pPr>
      <w:r>
        <w:t>NV and KAT planned and designed the research, with contributions from all authors. NV reviewed the literature. NV, IM, EMO and MNS contributed data and analyses. All authors contributed to writing and revising of the manuscript.</w:t>
      </w:r>
    </w:p>
    <w:p w14:paraId="40575AB0" w14:textId="77777777" w:rsidR="005D1570" w:rsidRDefault="00075BA3">
      <w:pPr>
        <w:pStyle w:val="Heading2"/>
      </w:pPr>
      <w:bookmarkStart w:id="148" w:name="data-availability"/>
      <w:bookmarkEnd w:id="147"/>
      <w:r>
        <w:t>Data Availability</w:t>
      </w:r>
    </w:p>
    <w:p w14:paraId="723EF24B" w14:textId="77777777" w:rsidR="005D1570" w:rsidRDefault="00075BA3">
      <w:pPr>
        <w:pStyle w:val="FirstParagraph"/>
      </w:pPr>
      <w:r>
        <w:t>No new da</w:t>
      </w:r>
      <w:r>
        <w:t xml:space="preserve">ta were created in this study. New analyses are based upon data available from the National Ecological Observatory Network (NEON; </w:t>
      </w:r>
      <w:hyperlink r:id="rId23">
        <w:r>
          <w:rPr>
            <w:rStyle w:val="Hyperlink"/>
          </w:rPr>
          <w:t>https://www.neonscience.org/</w:t>
        </w:r>
      </w:hyperlink>
      <w:r>
        <w:t>). The R scripts used for new analyses are (</w:t>
      </w:r>
      <w:r>
        <w:rPr>
          <w:i/>
          <w:iCs/>
        </w:rPr>
        <w:t>will b</w:t>
      </w:r>
      <w:r>
        <w:rPr>
          <w:i/>
          <w:iCs/>
        </w:rPr>
        <w:t>e</w:t>
      </w:r>
      <w:r>
        <w:t>) available via GitHub (</w:t>
      </w:r>
      <w:hyperlink r:id="rId24">
        <w:r>
          <w:rPr>
            <w:rStyle w:val="Hyperlink"/>
          </w:rPr>
          <w:t>https://github.com/EcoClimLab/vertical-thermal-review</w:t>
        </w:r>
      </w:hyperlink>
      <w:r>
        <w:t>) and archived in Zenodo (DOI: [TBD]).</w:t>
      </w:r>
    </w:p>
    <w:p w14:paraId="73E217B6" w14:textId="77777777" w:rsidR="005D1570" w:rsidRDefault="00075BA3">
      <w:pPr>
        <w:pStyle w:val="Heading2"/>
      </w:pPr>
      <w:bookmarkStart w:id="149" w:name="si-files"/>
      <w:bookmarkEnd w:id="148"/>
      <w:r>
        <w:t>SI files</w:t>
      </w:r>
    </w:p>
    <w:p w14:paraId="43B493AF" w14:textId="77777777" w:rsidR="005D1570" w:rsidRDefault="00075BA3">
      <w:pPr>
        <w:pStyle w:val="FirstParagraph"/>
      </w:pPr>
      <w:r>
        <w:t>Methods S1. Methods for analyzing vertical gradients in t</w:t>
      </w:r>
      <w:r>
        <w:t>he biophysical environment</w:t>
      </w:r>
    </w:p>
    <w:p w14:paraId="01927014" w14:textId="77777777" w:rsidR="005D1570" w:rsidRDefault="00075BA3">
      <w:pPr>
        <w:pStyle w:val="BodyText"/>
      </w:pPr>
      <w:r>
        <w:t>Methods S2. Methods for leaf energy balance modeling</w:t>
      </w:r>
    </w:p>
    <w:p w14:paraId="69E25806" w14:textId="77777777" w:rsidR="005D1570" w:rsidRDefault="00075BA3">
      <w:pPr>
        <w:pStyle w:val="BodyText"/>
      </w:pPr>
      <w:r>
        <w:t>Methods S3. Methods for literature review</w:t>
      </w:r>
    </w:p>
    <w:p w14:paraId="2B57D731" w14:textId="77777777" w:rsidR="005D1570" w:rsidRDefault="00075BA3">
      <w:pPr>
        <w:pStyle w:val="BodyText"/>
      </w:pPr>
      <w:r>
        <w:t>Table S1. National Ecological Observatory Network (NEON) sites included in the analysis of vertical gradients of key biophysical chara</w:t>
      </w:r>
      <w:r>
        <w:t>cteristics</w:t>
      </w:r>
    </w:p>
    <w:p w14:paraId="63E73F27" w14:textId="77777777" w:rsidR="005D1570" w:rsidRDefault="00075BA3">
      <w:pPr>
        <w:pStyle w:val="BodyText"/>
      </w:pPr>
      <w:r>
        <w:t>Figure S1. Vertical gradients in micrometeorological conditions for all forested sites in the National Ecological Observatory Network (NEON)</w:t>
      </w:r>
    </w:p>
    <w:p w14:paraId="396E9888" w14:textId="77777777" w:rsidR="005D1570" w:rsidRDefault="00075BA3">
      <w:r>
        <w:br w:type="page"/>
      </w:r>
    </w:p>
    <w:p w14:paraId="62DE5951" w14:textId="77777777" w:rsidR="005D1570" w:rsidRDefault="00075BA3">
      <w:pPr>
        <w:pStyle w:val="Heading2"/>
      </w:pPr>
      <w:bookmarkStart w:id="150" w:name="references"/>
      <w:bookmarkEnd w:id="149"/>
      <w:r>
        <w:lastRenderedPageBreak/>
        <w:t>References</w:t>
      </w:r>
    </w:p>
    <w:p w14:paraId="0715764F" w14:textId="77777777" w:rsidR="005D1570" w:rsidRDefault="00075BA3">
      <w:pPr>
        <w:pStyle w:val="Bibliography"/>
      </w:pPr>
      <w:bookmarkStart w:id="151" w:name="ref-albertAgedependentLeafPhysiology2018"/>
      <w:bookmarkStart w:id="152" w:name="refs"/>
      <w:r>
        <w:rPr>
          <w:b/>
          <w:bCs/>
        </w:rPr>
        <w:t>Albert LP</w:t>
      </w:r>
      <w:r>
        <w:rPr>
          <w:b/>
          <w:bCs/>
        </w:rPr>
        <w:t xml:space="preserve">, </w:t>
      </w:r>
      <w:r>
        <w:rPr>
          <w:b/>
          <w:bCs/>
        </w:rPr>
        <w:t>Wu J</w:t>
      </w:r>
      <w:r>
        <w:rPr>
          <w:b/>
          <w:bCs/>
        </w:rPr>
        <w:t xml:space="preserve">, </w:t>
      </w:r>
      <w:r>
        <w:rPr>
          <w:b/>
          <w:bCs/>
        </w:rPr>
        <w:t>Prohaska N</w:t>
      </w:r>
      <w:r>
        <w:rPr>
          <w:b/>
          <w:bCs/>
        </w:rPr>
        <w:t xml:space="preserve">, </w:t>
      </w:r>
      <w:r>
        <w:rPr>
          <w:b/>
          <w:bCs/>
        </w:rPr>
        <w:t>de Camargo PB</w:t>
      </w:r>
      <w:r>
        <w:rPr>
          <w:b/>
          <w:bCs/>
        </w:rPr>
        <w:t xml:space="preserve">, </w:t>
      </w:r>
      <w:r>
        <w:rPr>
          <w:b/>
          <w:bCs/>
        </w:rPr>
        <w:t>Huxman TE</w:t>
      </w:r>
      <w:r>
        <w:rPr>
          <w:b/>
          <w:bCs/>
        </w:rPr>
        <w:t xml:space="preserve">, </w:t>
      </w:r>
      <w:r>
        <w:rPr>
          <w:b/>
          <w:bCs/>
        </w:rPr>
        <w:t>Tribuzy ES</w:t>
      </w:r>
      <w:r>
        <w:rPr>
          <w:b/>
          <w:bCs/>
        </w:rPr>
        <w:t xml:space="preserve">, </w:t>
      </w:r>
      <w:r>
        <w:rPr>
          <w:b/>
          <w:bCs/>
        </w:rPr>
        <w:t>Ivanov VY</w:t>
      </w:r>
      <w:r>
        <w:rPr>
          <w:b/>
          <w:bCs/>
        </w:rPr>
        <w:t xml:space="preserve">, </w:t>
      </w:r>
      <w:r>
        <w:rPr>
          <w:b/>
          <w:bCs/>
        </w:rPr>
        <w:t>Oliveira RS</w:t>
      </w:r>
      <w:r>
        <w:rPr>
          <w:b/>
          <w:bCs/>
        </w:rPr>
        <w:t xml:space="preserve">, </w:t>
      </w:r>
      <w:r>
        <w:rPr>
          <w:b/>
          <w:bCs/>
        </w:rPr>
        <w:t>Garcia S</w:t>
      </w:r>
      <w:r>
        <w:rPr>
          <w:b/>
          <w:bCs/>
        </w:rPr>
        <w:t xml:space="preserve">, </w:t>
      </w:r>
      <w:r>
        <w:rPr>
          <w:b/>
          <w:bCs/>
        </w:rPr>
        <w:t>Smith MN</w:t>
      </w:r>
      <w:r>
        <w:rPr>
          <w:b/>
          <w:bCs/>
        </w:rPr>
        <w:t xml:space="preserve">, </w:t>
      </w:r>
      <w:r>
        <w:rPr>
          <w:b/>
          <w:bCs/>
          <w:i/>
          <w:iCs/>
        </w:rPr>
        <w:t>et al.</w:t>
      </w:r>
      <w:r>
        <w:t xml:space="preserve"> </w:t>
      </w:r>
      <w:r>
        <w:rPr>
          <w:b/>
          <w:bCs/>
        </w:rPr>
        <w:t>2018</w:t>
      </w:r>
      <w:r>
        <w:t xml:space="preserve">. Age-dependent leaf physiology and consequences for crown-scale carbon uptake during the dry season in an Amazon evergreen forest. </w:t>
      </w:r>
      <w:r>
        <w:rPr>
          <w:i/>
          <w:iCs/>
        </w:rPr>
        <w:t>New Phytologist</w:t>
      </w:r>
      <w:r>
        <w:t xml:space="preserve"> </w:t>
      </w:r>
      <w:r>
        <w:rPr>
          <w:b/>
          <w:bCs/>
        </w:rPr>
        <w:t>219</w:t>
      </w:r>
      <w:r>
        <w:t>: 870–884.</w:t>
      </w:r>
    </w:p>
    <w:p w14:paraId="5D686E2B" w14:textId="77777777" w:rsidR="005D1570" w:rsidRDefault="00075BA3">
      <w:pPr>
        <w:pStyle w:val="Bibliography"/>
      </w:pPr>
      <w:bookmarkStart w:id="153" w:name="ref-almeidaContrastingFireDamage2016"/>
      <w:bookmarkEnd w:id="151"/>
      <w:r>
        <w:rPr>
          <w:b/>
          <w:bCs/>
        </w:rPr>
        <w:t>Almeida DRA de</w:t>
      </w:r>
      <w:r>
        <w:rPr>
          <w:b/>
          <w:bCs/>
        </w:rPr>
        <w:t xml:space="preserve">, </w:t>
      </w:r>
      <w:r>
        <w:rPr>
          <w:b/>
          <w:bCs/>
        </w:rPr>
        <w:t>Nelson BW</w:t>
      </w:r>
      <w:r>
        <w:rPr>
          <w:b/>
          <w:bCs/>
        </w:rPr>
        <w:t xml:space="preserve">, </w:t>
      </w:r>
      <w:r>
        <w:rPr>
          <w:b/>
          <w:bCs/>
        </w:rPr>
        <w:t>Schietti J</w:t>
      </w:r>
      <w:r>
        <w:rPr>
          <w:b/>
          <w:bCs/>
        </w:rPr>
        <w:t xml:space="preserve">, </w:t>
      </w:r>
      <w:r>
        <w:rPr>
          <w:b/>
          <w:bCs/>
        </w:rPr>
        <w:t>Gorgens EB</w:t>
      </w:r>
      <w:r>
        <w:rPr>
          <w:b/>
          <w:bCs/>
        </w:rPr>
        <w:t>,</w:t>
      </w:r>
      <w:r>
        <w:rPr>
          <w:b/>
          <w:bCs/>
        </w:rPr>
        <w:t xml:space="preserve"> </w:t>
      </w:r>
      <w:r>
        <w:rPr>
          <w:b/>
          <w:bCs/>
        </w:rPr>
        <w:t>Resende AF</w:t>
      </w:r>
      <w:r>
        <w:rPr>
          <w:b/>
          <w:bCs/>
        </w:rPr>
        <w:t xml:space="preserve">, </w:t>
      </w:r>
      <w:r>
        <w:rPr>
          <w:b/>
          <w:bCs/>
        </w:rPr>
        <w:t>Stark SC</w:t>
      </w:r>
      <w:r>
        <w:rPr>
          <w:b/>
          <w:bCs/>
        </w:rPr>
        <w:t xml:space="preserve">, </w:t>
      </w:r>
      <w:r>
        <w:rPr>
          <w:b/>
          <w:bCs/>
        </w:rPr>
        <w:t>Valbuena R</w:t>
      </w:r>
      <w:r>
        <w:t xml:space="preserve">. </w:t>
      </w:r>
      <w:r>
        <w:rPr>
          <w:b/>
          <w:bCs/>
        </w:rPr>
        <w:t>2016</w:t>
      </w:r>
      <w:r>
        <w:t xml:space="preserve">. Contrasting fire damage and fire susceptibility between seasonally flooded forest and upland forest in the Central Amazon using portable profiling LiDAR. </w:t>
      </w:r>
      <w:r>
        <w:rPr>
          <w:i/>
          <w:iCs/>
        </w:rPr>
        <w:t>Remote Sensing of Environment</w:t>
      </w:r>
      <w:r>
        <w:t xml:space="preserve"> </w:t>
      </w:r>
      <w:r>
        <w:rPr>
          <w:b/>
          <w:bCs/>
        </w:rPr>
        <w:t>184</w:t>
      </w:r>
      <w:r>
        <w:t>: 153–160.</w:t>
      </w:r>
    </w:p>
    <w:p w14:paraId="0A574DAD" w14:textId="77777777" w:rsidR="005D1570" w:rsidRDefault="00075BA3">
      <w:pPr>
        <w:pStyle w:val="Bibliography"/>
      </w:pPr>
      <w:bookmarkStart w:id="154" w:name="ref-ambroseEffectsHeightTreetop2010"/>
      <w:bookmarkEnd w:id="153"/>
      <w:r>
        <w:rPr>
          <w:b/>
          <w:bCs/>
        </w:rPr>
        <w:t>Ambrose AR</w:t>
      </w:r>
      <w:r>
        <w:rPr>
          <w:b/>
          <w:bCs/>
        </w:rPr>
        <w:t xml:space="preserve">, </w:t>
      </w:r>
      <w:r>
        <w:rPr>
          <w:b/>
          <w:bCs/>
        </w:rPr>
        <w:t>Sille</w:t>
      </w:r>
      <w:r>
        <w:rPr>
          <w:b/>
          <w:bCs/>
        </w:rPr>
        <w:t>tt SC</w:t>
      </w:r>
      <w:r>
        <w:rPr>
          <w:b/>
          <w:bCs/>
        </w:rPr>
        <w:t xml:space="preserve">, </w:t>
      </w:r>
      <w:r>
        <w:rPr>
          <w:b/>
          <w:bCs/>
        </w:rPr>
        <w:t>Koch GW</w:t>
      </w:r>
      <w:r>
        <w:rPr>
          <w:b/>
          <w:bCs/>
        </w:rPr>
        <w:t xml:space="preserve">, </w:t>
      </w:r>
      <w:r>
        <w:rPr>
          <w:b/>
          <w:bCs/>
        </w:rPr>
        <w:t>Van Pelt R</w:t>
      </w:r>
      <w:r>
        <w:rPr>
          <w:b/>
          <w:bCs/>
        </w:rPr>
        <w:t xml:space="preserve">, </w:t>
      </w:r>
      <w:r>
        <w:rPr>
          <w:b/>
          <w:bCs/>
        </w:rPr>
        <w:t>Antoine ME</w:t>
      </w:r>
      <w:r>
        <w:rPr>
          <w:b/>
          <w:bCs/>
        </w:rPr>
        <w:t xml:space="preserve">, </w:t>
      </w:r>
      <w:r>
        <w:rPr>
          <w:b/>
          <w:bCs/>
        </w:rPr>
        <w:t>Dawson TE</w:t>
      </w:r>
      <w:r>
        <w:t xml:space="preserve">. </w:t>
      </w:r>
      <w:r>
        <w:rPr>
          <w:b/>
          <w:bCs/>
        </w:rPr>
        <w:t>2010</w:t>
      </w:r>
      <w:r>
        <w:t xml:space="preserve">. Effects of height on treetop transpiration and stomatal conductance in coast redwood (Sequoia sempervirens). </w:t>
      </w:r>
      <w:r>
        <w:rPr>
          <w:i/>
          <w:iCs/>
        </w:rPr>
        <w:t>Tree Physiol</w:t>
      </w:r>
      <w:r>
        <w:t xml:space="preserve"> </w:t>
      </w:r>
      <w:r>
        <w:rPr>
          <w:b/>
          <w:bCs/>
        </w:rPr>
        <w:t>30</w:t>
      </w:r>
      <w:r>
        <w:t>: 1260–1272.</w:t>
      </w:r>
    </w:p>
    <w:p w14:paraId="524BA875" w14:textId="77777777" w:rsidR="005D1570" w:rsidRDefault="00075BA3">
      <w:pPr>
        <w:pStyle w:val="Bibliography"/>
      </w:pPr>
      <w:bookmarkStart w:id="155" w:name="X3b47a25d54fafe7eb76d413aea79e4e6d4dc20c"/>
      <w:bookmarkEnd w:id="154"/>
      <w:r>
        <w:rPr>
          <w:b/>
          <w:bCs/>
        </w:rPr>
        <w:t>Anderson-Teixeira KJ</w:t>
      </w:r>
      <w:r>
        <w:rPr>
          <w:b/>
          <w:bCs/>
        </w:rPr>
        <w:t xml:space="preserve">, </w:t>
      </w:r>
      <w:r>
        <w:rPr>
          <w:b/>
          <w:bCs/>
        </w:rPr>
        <w:t>Herrmann V</w:t>
      </w:r>
      <w:r>
        <w:rPr>
          <w:b/>
          <w:bCs/>
        </w:rPr>
        <w:t xml:space="preserve">, </w:t>
      </w:r>
      <w:r>
        <w:rPr>
          <w:b/>
          <w:bCs/>
        </w:rPr>
        <w:t>Banbury Morgan R</w:t>
      </w:r>
      <w:r>
        <w:rPr>
          <w:b/>
          <w:bCs/>
        </w:rPr>
        <w:t xml:space="preserve">, </w:t>
      </w:r>
      <w:r>
        <w:rPr>
          <w:b/>
          <w:bCs/>
        </w:rPr>
        <w:t>Bond-Lambe</w:t>
      </w:r>
      <w:r>
        <w:rPr>
          <w:b/>
          <w:bCs/>
        </w:rPr>
        <w:t>rty B</w:t>
      </w:r>
      <w:r>
        <w:rPr>
          <w:b/>
          <w:bCs/>
        </w:rPr>
        <w:t xml:space="preserve">, </w:t>
      </w:r>
      <w:r>
        <w:rPr>
          <w:b/>
          <w:bCs/>
        </w:rPr>
        <w:t>Cook-Patton SC</w:t>
      </w:r>
      <w:r>
        <w:rPr>
          <w:b/>
          <w:bCs/>
        </w:rPr>
        <w:t xml:space="preserve">, </w:t>
      </w:r>
      <w:r>
        <w:rPr>
          <w:b/>
          <w:bCs/>
        </w:rPr>
        <w:t>Ferson AE</w:t>
      </w:r>
      <w:r>
        <w:rPr>
          <w:b/>
          <w:bCs/>
        </w:rPr>
        <w:t xml:space="preserve">, </w:t>
      </w:r>
      <w:r>
        <w:rPr>
          <w:b/>
          <w:bCs/>
        </w:rPr>
        <w:t>Muller-Landau HC</w:t>
      </w:r>
      <w:r>
        <w:rPr>
          <w:b/>
          <w:bCs/>
        </w:rPr>
        <w:t xml:space="preserve">, </w:t>
      </w:r>
      <w:r>
        <w:rPr>
          <w:b/>
          <w:bCs/>
        </w:rPr>
        <w:t>Wang MMH</w:t>
      </w:r>
      <w:r>
        <w:t xml:space="preserve">. </w:t>
      </w:r>
      <w:r>
        <w:rPr>
          <w:b/>
          <w:bCs/>
        </w:rPr>
        <w:t>2021</w:t>
      </w:r>
      <w:r>
        <w:t xml:space="preserve">. Carbon cycling in mature and regrowth forests globally. </w:t>
      </w:r>
      <w:r>
        <w:rPr>
          <w:i/>
          <w:iCs/>
        </w:rPr>
        <w:t>Environ. Res. Lett.</w:t>
      </w:r>
      <w:r>
        <w:t xml:space="preserve"> </w:t>
      </w:r>
      <w:r>
        <w:rPr>
          <w:b/>
          <w:bCs/>
        </w:rPr>
        <w:t>16</w:t>
      </w:r>
      <w:r>
        <w:t>: 053009.</w:t>
      </w:r>
    </w:p>
    <w:p w14:paraId="3B8A7CB3" w14:textId="77777777" w:rsidR="005D1570" w:rsidRDefault="00075BA3">
      <w:pPr>
        <w:pStyle w:val="Bibliography"/>
      </w:pPr>
      <w:bookmarkStart w:id="156" w:name="Xc2a35e55d12b67d95fab9e0b591c1ceac72922b"/>
      <w:bookmarkEnd w:id="155"/>
      <w:r>
        <w:rPr>
          <w:b/>
          <w:bCs/>
        </w:rPr>
        <w:t>Anderson-Teixeira KJ</w:t>
      </w:r>
      <w:r>
        <w:rPr>
          <w:b/>
          <w:bCs/>
        </w:rPr>
        <w:t xml:space="preserve">, </w:t>
      </w:r>
      <w:r>
        <w:rPr>
          <w:b/>
          <w:bCs/>
        </w:rPr>
        <w:t>Herrmann V</w:t>
      </w:r>
      <w:r>
        <w:rPr>
          <w:b/>
          <w:bCs/>
        </w:rPr>
        <w:t xml:space="preserve">, </w:t>
      </w:r>
      <w:r>
        <w:rPr>
          <w:b/>
          <w:bCs/>
        </w:rPr>
        <w:t>Rollinson CR</w:t>
      </w:r>
      <w:r>
        <w:rPr>
          <w:b/>
          <w:bCs/>
        </w:rPr>
        <w:t xml:space="preserve">, </w:t>
      </w:r>
      <w:r>
        <w:rPr>
          <w:b/>
          <w:bCs/>
        </w:rPr>
        <w:t>Gonzalez B</w:t>
      </w:r>
      <w:r>
        <w:rPr>
          <w:b/>
          <w:bCs/>
        </w:rPr>
        <w:t xml:space="preserve">, </w:t>
      </w:r>
      <w:r>
        <w:rPr>
          <w:b/>
          <w:bCs/>
        </w:rPr>
        <w:t>Gonzalez-Akre EB</w:t>
      </w:r>
      <w:r>
        <w:rPr>
          <w:b/>
          <w:bCs/>
        </w:rPr>
        <w:t xml:space="preserve">, </w:t>
      </w:r>
      <w:r>
        <w:rPr>
          <w:b/>
          <w:bCs/>
        </w:rPr>
        <w:t>Pederson N</w:t>
      </w:r>
      <w:r>
        <w:rPr>
          <w:b/>
          <w:bCs/>
        </w:rPr>
        <w:t xml:space="preserve">, </w:t>
      </w:r>
      <w:r>
        <w:rPr>
          <w:b/>
          <w:bCs/>
        </w:rPr>
        <w:t>Alexander MR</w:t>
      </w:r>
      <w:r>
        <w:rPr>
          <w:b/>
          <w:bCs/>
        </w:rPr>
        <w:t xml:space="preserve">, </w:t>
      </w:r>
      <w:r>
        <w:rPr>
          <w:b/>
          <w:bCs/>
        </w:rPr>
        <w:t>Allen CD</w:t>
      </w:r>
      <w:r>
        <w:rPr>
          <w:b/>
          <w:bCs/>
        </w:rPr>
        <w:t xml:space="preserve">, </w:t>
      </w:r>
      <w:r>
        <w:rPr>
          <w:b/>
          <w:bCs/>
        </w:rPr>
        <w:t>Alfaro-Sánchez R</w:t>
      </w:r>
      <w:r>
        <w:rPr>
          <w:b/>
          <w:bCs/>
        </w:rPr>
        <w:t xml:space="preserve">, </w:t>
      </w:r>
      <w:r>
        <w:rPr>
          <w:b/>
          <w:bCs/>
        </w:rPr>
        <w:t>Awada T</w:t>
      </w:r>
      <w:r>
        <w:rPr>
          <w:b/>
          <w:bCs/>
        </w:rPr>
        <w:t xml:space="preserve">, </w:t>
      </w:r>
      <w:r>
        <w:rPr>
          <w:b/>
          <w:bCs/>
          <w:i/>
          <w:iCs/>
        </w:rPr>
        <w:t>et al.</w:t>
      </w:r>
      <w:r>
        <w:t xml:space="preserve"> </w:t>
      </w:r>
      <w:r>
        <w:rPr>
          <w:b/>
          <w:bCs/>
        </w:rPr>
        <w:t>2022</w:t>
      </w:r>
      <w:r>
        <w:t xml:space="preserve">. Joint effects of climate, tree size, and year on annual tree growth derived from tree-ring records of ten globally distributed forests. </w:t>
      </w:r>
      <w:r>
        <w:rPr>
          <w:i/>
          <w:iCs/>
        </w:rPr>
        <w:t>Global Change Biology</w:t>
      </w:r>
      <w:r>
        <w:t xml:space="preserve"> </w:t>
      </w:r>
      <w:r>
        <w:rPr>
          <w:b/>
          <w:bCs/>
        </w:rPr>
        <w:t>28</w:t>
      </w:r>
      <w:r>
        <w:t>: 245–266.</w:t>
      </w:r>
    </w:p>
    <w:p w14:paraId="4ADEC3F5" w14:textId="77777777" w:rsidR="005D1570" w:rsidRDefault="00075BA3">
      <w:pPr>
        <w:pStyle w:val="Bibliography"/>
      </w:pPr>
      <w:bookmarkStart w:id="157" w:name="X21e1330a9ddf3fd9e2bf2bf8772997e8f3b925f"/>
      <w:bookmarkEnd w:id="156"/>
      <w:r>
        <w:rPr>
          <w:b/>
          <w:bCs/>
        </w:rPr>
        <w:t>Anderson-Teixeira KJ</w:t>
      </w:r>
      <w:r>
        <w:rPr>
          <w:b/>
          <w:bCs/>
        </w:rPr>
        <w:t>,</w:t>
      </w:r>
      <w:r>
        <w:rPr>
          <w:b/>
          <w:bCs/>
        </w:rPr>
        <w:t xml:space="preserve"> </w:t>
      </w:r>
      <w:r>
        <w:rPr>
          <w:b/>
          <w:bCs/>
        </w:rPr>
        <w:t>McGarvey JC</w:t>
      </w:r>
      <w:r>
        <w:rPr>
          <w:b/>
          <w:bCs/>
        </w:rPr>
        <w:t xml:space="preserve">, </w:t>
      </w:r>
      <w:r>
        <w:rPr>
          <w:b/>
          <w:bCs/>
        </w:rPr>
        <w:t>Muller-Landau HC</w:t>
      </w:r>
      <w:r>
        <w:rPr>
          <w:b/>
          <w:bCs/>
        </w:rPr>
        <w:t xml:space="preserve">, </w:t>
      </w:r>
      <w:r>
        <w:rPr>
          <w:b/>
          <w:bCs/>
        </w:rPr>
        <w:t>Park JY</w:t>
      </w:r>
      <w:r>
        <w:rPr>
          <w:b/>
          <w:bCs/>
        </w:rPr>
        <w:t xml:space="preserve">, </w:t>
      </w:r>
      <w:r>
        <w:rPr>
          <w:b/>
          <w:bCs/>
        </w:rPr>
        <w:t>Gonzalez-Akre EB</w:t>
      </w:r>
      <w:r>
        <w:rPr>
          <w:b/>
          <w:bCs/>
        </w:rPr>
        <w:t xml:space="preserve">, </w:t>
      </w:r>
      <w:r>
        <w:rPr>
          <w:b/>
          <w:bCs/>
        </w:rPr>
        <w:t>Herrmann V</w:t>
      </w:r>
      <w:r>
        <w:rPr>
          <w:b/>
          <w:bCs/>
        </w:rPr>
        <w:t xml:space="preserve">, </w:t>
      </w:r>
      <w:r>
        <w:rPr>
          <w:b/>
          <w:bCs/>
        </w:rPr>
        <w:t>Bennett AC</w:t>
      </w:r>
      <w:r>
        <w:rPr>
          <w:b/>
          <w:bCs/>
        </w:rPr>
        <w:t xml:space="preserve">, </w:t>
      </w:r>
      <w:r>
        <w:rPr>
          <w:b/>
          <w:bCs/>
        </w:rPr>
        <w:t>So CV</w:t>
      </w:r>
      <w:r>
        <w:rPr>
          <w:b/>
          <w:bCs/>
        </w:rPr>
        <w:t xml:space="preserve">, </w:t>
      </w:r>
      <w:r>
        <w:rPr>
          <w:b/>
          <w:bCs/>
        </w:rPr>
        <w:t>Bourg NA</w:t>
      </w:r>
      <w:r>
        <w:rPr>
          <w:b/>
          <w:bCs/>
        </w:rPr>
        <w:t xml:space="preserve">, </w:t>
      </w:r>
      <w:r>
        <w:rPr>
          <w:b/>
          <w:bCs/>
        </w:rPr>
        <w:t>Thompson JR</w:t>
      </w:r>
      <w:r>
        <w:rPr>
          <w:b/>
          <w:bCs/>
        </w:rPr>
        <w:t xml:space="preserve">, </w:t>
      </w:r>
      <w:r>
        <w:rPr>
          <w:b/>
          <w:bCs/>
          <w:i/>
          <w:iCs/>
        </w:rPr>
        <w:t>et al.</w:t>
      </w:r>
      <w:r>
        <w:t xml:space="preserve"> </w:t>
      </w:r>
      <w:r>
        <w:rPr>
          <w:b/>
          <w:bCs/>
        </w:rPr>
        <w:t>2015</w:t>
      </w:r>
      <w:r>
        <w:t xml:space="preserve">. Size-related scaling of tree form and function in a mixed-age forest. </w:t>
      </w:r>
      <w:r>
        <w:rPr>
          <w:i/>
          <w:iCs/>
        </w:rPr>
        <w:t>Functional Ecology</w:t>
      </w:r>
      <w:r>
        <w:t xml:space="preserve"> </w:t>
      </w:r>
      <w:r>
        <w:rPr>
          <w:b/>
          <w:bCs/>
        </w:rPr>
        <w:t>29</w:t>
      </w:r>
      <w:r>
        <w:t>: 1587–1602.</w:t>
      </w:r>
    </w:p>
    <w:p w14:paraId="5F105B2E" w14:textId="77777777" w:rsidR="005D1570" w:rsidRDefault="00075BA3">
      <w:pPr>
        <w:pStyle w:val="Bibliography"/>
      </w:pPr>
      <w:bookmarkStart w:id="158" w:name="ref-aragao21stCenturyDroughtrelated2018"/>
      <w:bookmarkEnd w:id="157"/>
      <w:r>
        <w:rPr>
          <w:b/>
          <w:bCs/>
        </w:rPr>
        <w:t>Aragão LEOC</w:t>
      </w:r>
      <w:r>
        <w:rPr>
          <w:b/>
          <w:bCs/>
        </w:rPr>
        <w:t xml:space="preserve">, </w:t>
      </w:r>
      <w:r>
        <w:rPr>
          <w:b/>
          <w:bCs/>
        </w:rPr>
        <w:t>Anderson LO</w:t>
      </w:r>
      <w:r>
        <w:rPr>
          <w:b/>
          <w:bCs/>
        </w:rPr>
        <w:t xml:space="preserve">, </w:t>
      </w:r>
      <w:r>
        <w:rPr>
          <w:b/>
          <w:bCs/>
        </w:rPr>
        <w:t>Fonseca MG</w:t>
      </w:r>
      <w:r>
        <w:rPr>
          <w:b/>
          <w:bCs/>
        </w:rPr>
        <w:t xml:space="preserve">, </w:t>
      </w:r>
      <w:r>
        <w:rPr>
          <w:b/>
          <w:bCs/>
        </w:rPr>
        <w:t>Rosan TM</w:t>
      </w:r>
      <w:r>
        <w:rPr>
          <w:b/>
          <w:bCs/>
        </w:rPr>
        <w:t xml:space="preserve">, </w:t>
      </w:r>
      <w:r>
        <w:rPr>
          <w:b/>
          <w:bCs/>
        </w:rPr>
        <w:t>Vedovato LB</w:t>
      </w:r>
      <w:r>
        <w:rPr>
          <w:b/>
          <w:bCs/>
        </w:rPr>
        <w:t xml:space="preserve">, </w:t>
      </w:r>
      <w:r>
        <w:rPr>
          <w:b/>
          <w:bCs/>
        </w:rPr>
        <w:t>Wagner FH</w:t>
      </w:r>
      <w:r>
        <w:rPr>
          <w:b/>
          <w:bCs/>
        </w:rPr>
        <w:t xml:space="preserve">, </w:t>
      </w:r>
      <w:r>
        <w:rPr>
          <w:b/>
          <w:bCs/>
        </w:rPr>
        <w:t>Silva CVJ</w:t>
      </w:r>
      <w:r>
        <w:rPr>
          <w:b/>
          <w:bCs/>
        </w:rPr>
        <w:t xml:space="preserve">, </w:t>
      </w:r>
      <w:r>
        <w:rPr>
          <w:b/>
          <w:bCs/>
        </w:rPr>
        <w:t>Silva Junior CHL</w:t>
      </w:r>
      <w:r>
        <w:rPr>
          <w:b/>
          <w:bCs/>
        </w:rPr>
        <w:t xml:space="preserve">, </w:t>
      </w:r>
      <w:r>
        <w:rPr>
          <w:b/>
          <w:bCs/>
        </w:rPr>
        <w:t>Arai E</w:t>
      </w:r>
      <w:r>
        <w:rPr>
          <w:b/>
          <w:bCs/>
        </w:rPr>
        <w:t xml:space="preserve">, </w:t>
      </w:r>
      <w:r>
        <w:rPr>
          <w:b/>
          <w:bCs/>
        </w:rPr>
        <w:t>Aguiar AP</w:t>
      </w:r>
      <w:r>
        <w:rPr>
          <w:b/>
          <w:bCs/>
        </w:rPr>
        <w:t xml:space="preserve">, </w:t>
      </w:r>
      <w:r>
        <w:rPr>
          <w:b/>
          <w:bCs/>
          <w:i/>
          <w:iCs/>
        </w:rPr>
        <w:t>et al.</w:t>
      </w:r>
      <w:r>
        <w:t xml:space="preserve"> </w:t>
      </w:r>
      <w:r>
        <w:rPr>
          <w:b/>
          <w:bCs/>
        </w:rPr>
        <w:t>2018</w:t>
      </w:r>
      <w:r>
        <w:t xml:space="preserve">. 21st Century drought-related fires counteract the decline of Amazon deforestation carbon emissions. </w:t>
      </w:r>
      <w:r>
        <w:rPr>
          <w:i/>
          <w:iCs/>
        </w:rPr>
        <w:t>Nat Commun</w:t>
      </w:r>
      <w:r>
        <w:t xml:space="preserve"> </w:t>
      </w:r>
      <w:r>
        <w:rPr>
          <w:b/>
          <w:bCs/>
        </w:rPr>
        <w:t>9</w:t>
      </w:r>
      <w:r>
        <w:t>: 536.</w:t>
      </w:r>
    </w:p>
    <w:p w14:paraId="1186D100" w14:textId="77777777" w:rsidR="005D1570" w:rsidRDefault="00075BA3">
      <w:pPr>
        <w:pStyle w:val="Bibliography"/>
      </w:pPr>
      <w:bookmarkStart w:id="159" w:name="ref-arakiVerticalSeasonalVariations2017"/>
      <w:bookmarkEnd w:id="158"/>
      <w:r>
        <w:rPr>
          <w:b/>
          <w:bCs/>
        </w:rPr>
        <w:t>Araki MG</w:t>
      </w:r>
      <w:r>
        <w:rPr>
          <w:b/>
          <w:bCs/>
        </w:rPr>
        <w:t xml:space="preserve">, </w:t>
      </w:r>
      <w:r>
        <w:rPr>
          <w:b/>
          <w:bCs/>
        </w:rPr>
        <w:t>Gyokusen K</w:t>
      </w:r>
      <w:r>
        <w:rPr>
          <w:b/>
          <w:bCs/>
        </w:rPr>
        <w:t xml:space="preserve">, </w:t>
      </w:r>
      <w:r>
        <w:rPr>
          <w:b/>
          <w:bCs/>
        </w:rPr>
        <w:t>Kajimoto</w:t>
      </w:r>
      <w:r>
        <w:rPr>
          <w:b/>
          <w:bCs/>
        </w:rPr>
        <w:t xml:space="preserve"> T</w:t>
      </w:r>
      <w:r>
        <w:t xml:space="preserve">. </w:t>
      </w:r>
      <w:r>
        <w:rPr>
          <w:b/>
          <w:bCs/>
        </w:rPr>
        <w:t>2017</w:t>
      </w:r>
      <w:r>
        <w:t xml:space="preserve">. Vertical and seasonal variations in temperature responses of leaf respiration in a Chamaecyparis obtusa canopy. </w:t>
      </w:r>
      <w:r>
        <w:rPr>
          <w:i/>
          <w:iCs/>
        </w:rPr>
        <w:t>Tree Physiology</w:t>
      </w:r>
      <w:r>
        <w:t xml:space="preserve"> </w:t>
      </w:r>
      <w:r>
        <w:rPr>
          <w:b/>
          <w:bCs/>
        </w:rPr>
        <w:t>37</w:t>
      </w:r>
      <w:r>
        <w:t>: 1269–1284.</w:t>
      </w:r>
    </w:p>
    <w:p w14:paraId="7C0CA5F1" w14:textId="77777777" w:rsidR="005D1570" w:rsidRDefault="00075BA3">
      <w:pPr>
        <w:pStyle w:val="Bibliography"/>
      </w:pPr>
      <w:bookmarkStart w:id="160" w:name="ref-ashtonComparisonsStructureMixed1992"/>
      <w:bookmarkEnd w:id="159"/>
      <w:r>
        <w:rPr>
          <w:b/>
          <w:bCs/>
        </w:rPr>
        <w:t>Ashton PS</w:t>
      </w:r>
      <w:r>
        <w:rPr>
          <w:b/>
          <w:bCs/>
        </w:rPr>
        <w:t xml:space="preserve">, </w:t>
      </w:r>
      <w:r>
        <w:rPr>
          <w:b/>
          <w:bCs/>
        </w:rPr>
        <w:t>Hall P</w:t>
      </w:r>
      <w:r>
        <w:t xml:space="preserve">. </w:t>
      </w:r>
      <w:r>
        <w:rPr>
          <w:b/>
          <w:bCs/>
        </w:rPr>
        <w:t>1992</w:t>
      </w:r>
      <w:r>
        <w:t xml:space="preserve">. Comparisons of </w:t>
      </w:r>
      <w:r>
        <w:t xml:space="preserve">Structure Among Mixed Dipterocarp Forests of North-Western Borneo. </w:t>
      </w:r>
      <w:r>
        <w:rPr>
          <w:i/>
          <w:iCs/>
        </w:rPr>
        <w:t>Journal of Ecology</w:t>
      </w:r>
      <w:r>
        <w:t xml:space="preserve"> </w:t>
      </w:r>
      <w:r>
        <w:rPr>
          <w:b/>
          <w:bCs/>
        </w:rPr>
        <w:t>80</w:t>
      </w:r>
      <w:r>
        <w:t>: 459–481.</w:t>
      </w:r>
    </w:p>
    <w:p w14:paraId="0C47108E" w14:textId="77777777" w:rsidR="005D1570" w:rsidRDefault="00075BA3">
      <w:pPr>
        <w:pStyle w:val="Bibliography"/>
      </w:pPr>
      <w:bookmarkStart w:id="161" w:name="ref-athertonSpatialVariationLeaf2017"/>
      <w:bookmarkEnd w:id="160"/>
      <w:r>
        <w:rPr>
          <w:b/>
          <w:bCs/>
        </w:rPr>
        <w:t>Atherton J</w:t>
      </w:r>
      <w:r>
        <w:rPr>
          <w:b/>
          <w:bCs/>
        </w:rPr>
        <w:t xml:space="preserve">, </w:t>
      </w:r>
      <w:r>
        <w:rPr>
          <w:b/>
          <w:bCs/>
        </w:rPr>
        <w:t>Olascoaga B</w:t>
      </w:r>
      <w:r>
        <w:rPr>
          <w:b/>
          <w:bCs/>
        </w:rPr>
        <w:t xml:space="preserve">, </w:t>
      </w:r>
      <w:r>
        <w:rPr>
          <w:b/>
          <w:bCs/>
        </w:rPr>
        <w:t>Alonso L</w:t>
      </w:r>
      <w:r>
        <w:rPr>
          <w:b/>
          <w:bCs/>
        </w:rPr>
        <w:t xml:space="preserve">, </w:t>
      </w:r>
      <w:r>
        <w:rPr>
          <w:b/>
          <w:bCs/>
        </w:rPr>
        <w:t>Porcar-Castell A</w:t>
      </w:r>
      <w:r>
        <w:t xml:space="preserve">. </w:t>
      </w:r>
      <w:r>
        <w:rPr>
          <w:b/>
          <w:bCs/>
        </w:rPr>
        <w:t>2017</w:t>
      </w:r>
      <w:r>
        <w:t>. Spatial Variation of Leaf Optical Properties in a Boreal Forest Is Influenced by Species and Light</w:t>
      </w:r>
      <w:r>
        <w:t xml:space="preserve"> Environment. </w:t>
      </w:r>
      <w:r>
        <w:rPr>
          <w:i/>
          <w:iCs/>
        </w:rPr>
        <w:t>Front. Plant Sci.</w:t>
      </w:r>
      <w:r>
        <w:t xml:space="preserve"> </w:t>
      </w:r>
      <w:r>
        <w:rPr>
          <w:b/>
          <w:bCs/>
        </w:rPr>
        <w:t>8</w:t>
      </w:r>
      <w:r>
        <w:t>.</w:t>
      </w:r>
    </w:p>
    <w:p w14:paraId="1D52D0C2" w14:textId="77777777" w:rsidR="005D1570" w:rsidRDefault="00075BA3">
      <w:pPr>
        <w:pStyle w:val="Bibliography"/>
      </w:pPr>
      <w:bookmarkStart w:id="162" w:name="X8cfdc7ea3a12c4697011aaaa8dc6bf2e9c94e66"/>
      <w:bookmarkEnd w:id="161"/>
      <w:r>
        <w:rPr>
          <w:b/>
          <w:bCs/>
        </w:rPr>
        <w:t>Augspurger CK</w:t>
      </w:r>
      <w:r>
        <w:rPr>
          <w:b/>
          <w:bCs/>
        </w:rPr>
        <w:t xml:space="preserve">, </w:t>
      </w:r>
      <w:r>
        <w:rPr>
          <w:b/>
          <w:bCs/>
        </w:rPr>
        <w:t>Bartlett EA</w:t>
      </w:r>
      <w:r>
        <w:t xml:space="preserve">. </w:t>
      </w:r>
      <w:r>
        <w:rPr>
          <w:b/>
          <w:bCs/>
        </w:rPr>
        <w:t>2003</w:t>
      </w:r>
      <w:r>
        <w:t xml:space="preserve">. Differences in leaf phenology between juvenile and adult trees in a temperate deciduous forest. </w:t>
      </w:r>
      <w:r>
        <w:rPr>
          <w:i/>
          <w:iCs/>
        </w:rPr>
        <w:t>Tree Physiology</w:t>
      </w:r>
      <w:r>
        <w:t xml:space="preserve"> </w:t>
      </w:r>
      <w:r>
        <w:rPr>
          <w:b/>
          <w:bCs/>
        </w:rPr>
        <w:t>23</w:t>
      </w:r>
      <w:r>
        <w:t>: 517–525.</w:t>
      </w:r>
    </w:p>
    <w:p w14:paraId="0D1F6CA9" w14:textId="77777777" w:rsidR="005D1570" w:rsidRDefault="00075BA3">
      <w:pPr>
        <w:pStyle w:val="Bibliography"/>
      </w:pPr>
      <w:bookmarkStart w:id="163" w:name="Xb80dc2797b61807e7e6bf1384102bc049c37c57"/>
      <w:bookmarkEnd w:id="162"/>
      <w:r>
        <w:rPr>
          <w:b/>
          <w:bCs/>
        </w:rPr>
        <w:t>Aussenac G</w:t>
      </w:r>
      <w:r>
        <w:t xml:space="preserve">. </w:t>
      </w:r>
      <w:r>
        <w:rPr>
          <w:b/>
          <w:bCs/>
        </w:rPr>
        <w:t>2000</w:t>
      </w:r>
      <w:r>
        <w:t>. Interactions between forest stands and micro</w:t>
      </w:r>
      <w:r>
        <w:t xml:space="preserve">climate: Ecophysiological aspects and consequences for silviculture. </w:t>
      </w:r>
      <w:r>
        <w:rPr>
          <w:i/>
          <w:iCs/>
        </w:rPr>
        <w:t>Ann. For. Sci.</w:t>
      </w:r>
      <w:r>
        <w:t xml:space="preserve"> </w:t>
      </w:r>
      <w:r>
        <w:rPr>
          <w:b/>
          <w:bCs/>
        </w:rPr>
        <w:t>57</w:t>
      </w:r>
      <w:r>
        <w:t>: 287–301.</w:t>
      </w:r>
    </w:p>
    <w:p w14:paraId="09983C21" w14:textId="77777777" w:rsidR="005D1570" w:rsidRDefault="00075BA3">
      <w:pPr>
        <w:pStyle w:val="Bibliography"/>
      </w:pPr>
      <w:bookmarkStart w:id="164" w:name="ref-bachofenLightVPDGradients2020"/>
      <w:bookmarkEnd w:id="163"/>
      <w:r>
        <w:rPr>
          <w:b/>
          <w:bCs/>
        </w:rPr>
        <w:lastRenderedPageBreak/>
        <w:t>Bachofen C</w:t>
      </w:r>
      <w:r>
        <w:rPr>
          <w:b/>
          <w:bCs/>
        </w:rPr>
        <w:t xml:space="preserve">, </w:t>
      </w:r>
      <w:r>
        <w:rPr>
          <w:b/>
          <w:bCs/>
        </w:rPr>
        <w:t>D’Odorico P</w:t>
      </w:r>
      <w:r>
        <w:rPr>
          <w:b/>
          <w:bCs/>
        </w:rPr>
        <w:t xml:space="preserve">, </w:t>
      </w:r>
      <w:r>
        <w:rPr>
          <w:b/>
          <w:bCs/>
        </w:rPr>
        <w:t>Buchmann N</w:t>
      </w:r>
      <w:r>
        <w:t xml:space="preserve">. </w:t>
      </w:r>
      <w:r>
        <w:rPr>
          <w:b/>
          <w:bCs/>
        </w:rPr>
        <w:t>2020</w:t>
      </w:r>
      <w:r>
        <w:t>. Light and VPD gradients drive foliar nitrogen partitioning and photosynthesis in the canopy of European beech and si</w:t>
      </w:r>
      <w:r>
        <w:t xml:space="preserve">lver fir. </w:t>
      </w:r>
      <w:r>
        <w:rPr>
          <w:i/>
          <w:iCs/>
        </w:rPr>
        <w:t>Oecologia</w:t>
      </w:r>
      <w:r>
        <w:t xml:space="preserve"> </w:t>
      </w:r>
      <w:r>
        <w:rPr>
          <w:b/>
          <w:bCs/>
        </w:rPr>
        <w:t>192</w:t>
      </w:r>
      <w:r>
        <w:t>: 323–339.</w:t>
      </w:r>
    </w:p>
    <w:p w14:paraId="30478253" w14:textId="77777777" w:rsidR="005D1570" w:rsidRDefault="00075BA3">
      <w:pPr>
        <w:pStyle w:val="Bibliography"/>
      </w:pPr>
      <w:bookmarkStart w:id="165" w:name="Xb990a2287a135a2e8a4bea061a1c1c8eff2a245"/>
      <w:bookmarkEnd w:id="164"/>
      <w:r>
        <w:rPr>
          <w:b/>
          <w:bCs/>
        </w:rPr>
        <w:t>Baker NR</w:t>
      </w:r>
      <w:r>
        <w:t xml:space="preserve">. </w:t>
      </w:r>
      <w:r>
        <w:rPr>
          <w:b/>
          <w:bCs/>
        </w:rPr>
        <w:t>2008</w:t>
      </w:r>
      <w:r>
        <w:t xml:space="preserve">. Chlorophyll Fluorescence: A Probe of Photosynthesis In Vivo. </w:t>
      </w:r>
      <w:r>
        <w:rPr>
          <w:i/>
          <w:iCs/>
        </w:rPr>
        <w:t>Annu. Rev. Plant Biol.</w:t>
      </w:r>
      <w:r>
        <w:t xml:space="preserve"> </w:t>
      </w:r>
      <w:r>
        <w:rPr>
          <w:b/>
          <w:bCs/>
        </w:rPr>
        <w:t>59</w:t>
      </w:r>
      <w:r>
        <w:t>: 89–113.</w:t>
      </w:r>
    </w:p>
    <w:p w14:paraId="425F76CE" w14:textId="77777777" w:rsidR="005D1570" w:rsidRDefault="00075BA3">
      <w:pPr>
        <w:pStyle w:val="Bibliography"/>
      </w:pPr>
      <w:bookmarkStart w:id="166" w:name="Xbd5db3c13889a91f38208d2d5d2b374c57048c8"/>
      <w:bookmarkEnd w:id="165"/>
      <w:r>
        <w:rPr>
          <w:b/>
          <w:bCs/>
        </w:rPr>
        <w:t>Baldocchi DD</w:t>
      </w:r>
      <w:r>
        <w:rPr>
          <w:b/>
          <w:bCs/>
        </w:rPr>
        <w:t xml:space="preserve">, </w:t>
      </w:r>
      <w:r>
        <w:rPr>
          <w:b/>
          <w:bCs/>
        </w:rPr>
        <w:t>Meyers TP</w:t>
      </w:r>
      <w:r>
        <w:t xml:space="preserve">. </w:t>
      </w:r>
      <w:r>
        <w:rPr>
          <w:b/>
          <w:bCs/>
        </w:rPr>
        <w:t>1988</w:t>
      </w:r>
      <w:r>
        <w:t>. A spectral and lag-correlation analysis of turbulence in a deciduous forest can</w:t>
      </w:r>
      <w:r>
        <w:t xml:space="preserve">opy. </w:t>
      </w:r>
      <w:r>
        <w:rPr>
          <w:i/>
          <w:iCs/>
        </w:rPr>
        <w:t>Boundary-Layer Meteorol</w:t>
      </w:r>
      <w:r>
        <w:t xml:space="preserve"> </w:t>
      </w:r>
      <w:r>
        <w:rPr>
          <w:b/>
          <w:bCs/>
        </w:rPr>
        <w:t>45</w:t>
      </w:r>
      <w:r>
        <w:t>: 31–58.</w:t>
      </w:r>
    </w:p>
    <w:p w14:paraId="635D8FB4" w14:textId="77777777" w:rsidR="005D1570" w:rsidRDefault="00075BA3">
      <w:pPr>
        <w:pStyle w:val="Bibliography"/>
      </w:pPr>
      <w:bookmarkStart w:id="167" w:name="ref-baldocchiTraceGasExchange1991"/>
      <w:bookmarkEnd w:id="166"/>
      <w:r>
        <w:rPr>
          <w:b/>
          <w:bCs/>
        </w:rPr>
        <w:t>Baldocchi DD</w:t>
      </w:r>
      <w:r>
        <w:rPr>
          <w:b/>
          <w:bCs/>
        </w:rPr>
        <w:t xml:space="preserve">, </w:t>
      </w:r>
      <w:r>
        <w:rPr>
          <w:b/>
          <w:bCs/>
        </w:rPr>
        <w:t>Meyers TP</w:t>
      </w:r>
      <w:r>
        <w:t xml:space="preserve">. </w:t>
      </w:r>
      <w:r>
        <w:rPr>
          <w:b/>
          <w:bCs/>
        </w:rPr>
        <w:t>1991</w:t>
      </w:r>
      <w:r>
        <w:t xml:space="preserve">. Trace gas exchange above the floor of a deciduous forest: 1. Evaporation and CO2 efflux. </w:t>
      </w:r>
      <w:r>
        <w:rPr>
          <w:i/>
          <w:iCs/>
        </w:rPr>
        <w:t>Journal of Geophysical Research: Atmospheres</w:t>
      </w:r>
      <w:r>
        <w:t xml:space="preserve"> </w:t>
      </w:r>
      <w:r>
        <w:rPr>
          <w:b/>
          <w:bCs/>
        </w:rPr>
        <w:t>96</w:t>
      </w:r>
      <w:r>
        <w:t>: 7271–7285.</w:t>
      </w:r>
    </w:p>
    <w:p w14:paraId="175EE88D" w14:textId="77777777" w:rsidR="005D1570" w:rsidRDefault="00075BA3">
      <w:pPr>
        <w:pStyle w:val="Bibliography"/>
      </w:pPr>
      <w:bookmarkStart w:id="168" w:name="ref-baldocchiSeasonalVariationEnergy1997"/>
      <w:bookmarkEnd w:id="167"/>
      <w:r>
        <w:rPr>
          <w:b/>
          <w:bCs/>
        </w:rPr>
        <w:t>Baldocchi DD</w:t>
      </w:r>
      <w:r>
        <w:rPr>
          <w:b/>
          <w:bCs/>
        </w:rPr>
        <w:t xml:space="preserve">, </w:t>
      </w:r>
      <w:r>
        <w:rPr>
          <w:b/>
          <w:bCs/>
        </w:rPr>
        <w:t>Vogel CA</w:t>
      </w:r>
      <w:r>
        <w:rPr>
          <w:b/>
          <w:bCs/>
        </w:rPr>
        <w:t xml:space="preserve">, </w:t>
      </w:r>
      <w:r>
        <w:rPr>
          <w:b/>
          <w:bCs/>
        </w:rPr>
        <w:t>Hall B</w:t>
      </w:r>
      <w:r>
        <w:t xml:space="preserve">. </w:t>
      </w:r>
      <w:r>
        <w:rPr>
          <w:b/>
          <w:bCs/>
        </w:rPr>
        <w:t>1997</w:t>
      </w:r>
      <w:r>
        <w:t xml:space="preserve">. Seasonal variation of energy and water vapor exchange rates above and below a boreal jack pine forest canopy. </w:t>
      </w:r>
      <w:r>
        <w:rPr>
          <w:i/>
          <w:iCs/>
        </w:rPr>
        <w:t>Journal of Geophysical Research: Atmospheres</w:t>
      </w:r>
      <w:r>
        <w:t xml:space="preserve"> </w:t>
      </w:r>
      <w:r>
        <w:rPr>
          <w:b/>
          <w:bCs/>
        </w:rPr>
        <w:t>102</w:t>
      </w:r>
      <w:r>
        <w:t>: 28939–28951.</w:t>
      </w:r>
    </w:p>
    <w:p w14:paraId="2F0C1BE0" w14:textId="77777777" w:rsidR="005D1570" w:rsidRDefault="00075BA3">
      <w:pPr>
        <w:pStyle w:val="Bibliography"/>
      </w:pPr>
      <w:bookmarkStart w:id="169" w:name="ref-ballMaintenanceLeafTemperature1988"/>
      <w:bookmarkEnd w:id="168"/>
      <w:r>
        <w:rPr>
          <w:b/>
          <w:bCs/>
        </w:rPr>
        <w:t>Ball MC</w:t>
      </w:r>
      <w:r>
        <w:rPr>
          <w:b/>
          <w:bCs/>
        </w:rPr>
        <w:t xml:space="preserve">, </w:t>
      </w:r>
      <w:r>
        <w:rPr>
          <w:b/>
          <w:bCs/>
        </w:rPr>
        <w:t>Cowan IR</w:t>
      </w:r>
      <w:r>
        <w:rPr>
          <w:b/>
          <w:bCs/>
        </w:rPr>
        <w:t xml:space="preserve">, </w:t>
      </w:r>
      <w:r>
        <w:rPr>
          <w:b/>
          <w:bCs/>
        </w:rPr>
        <w:t>Farquhar GD</w:t>
      </w:r>
      <w:r>
        <w:t xml:space="preserve">. </w:t>
      </w:r>
      <w:r>
        <w:rPr>
          <w:b/>
          <w:bCs/>
        </w:rPr>
        <w:t>1988</w:t>
      </w:r>
      <w:r>
        <w:t>. Maintenance of Leaf Temperature and the</w:t>
      </w:r>
      <w:r>
        <w:t xml:space="preserve"> Optimisation of Carbon Gain in Relation to Water Loss in a Tropical Mangrove Forest. </w:t>
      </w:r>
      <w:r>
        <w:rPr>
          <w:i/>
          <w:iCs/>
        </w:rPr>
        <w:t>Functional Plant Biol.</w:t>
      </w:r>
      <w:r>
        <w:t xml:space="preserve"> </w:t>
      </w:r>
      <w:r>
        <w:rPr>
          <w:b/>
          <w:bCs/>
        </w:rPr>
        <w:t>15</w:t>
      </w:r>
      <w:r>
        <w:t>: 263–276.</w:t>
      </w:r>
    </w:p>
    <w:p w14:paraId="7E96321E" w14:textId="77777777" w:rsidR="005D1570" w:rsidRDefault="00075BA3">
      <w:pPr>
        <w:pStyle w:val="Bibliography"/>
      </w:pPr>
      <w:bookmarkStart w:id="170" w:name="ref-baltzerLeafOpticalResponses2005"/>
      <w:bookmarkEnd w:id="169"/>
      <w:r>
        <w:rPr>
          <w:b/>
          <w:bCs/>
        </w:rPr>
        <w:t>Baltzer JL</w:t>
      </w:r>
      <w:r>
        <w:rPr>
          <w:b/>
          <w:bCs/>
        </w:rPr>
        <w:t xml:space="preserve">, </w:t>
      </w:r>
      <w:r>
        <w:rPr>
          <w:b/>
          <w:bCs/>
        </w:rPr>
        <w:t>Thomas SC</w:t>
      </w:r>
      <w:r>
        <w:t xml:space="preserve">. </w:t>
      </w:r>
      <w:r>
        <w:rPr>
          <w:b/>
          <w:bCs/>
        </w:rPr>
        <w:t>2005</w:t>
      </w:r>
      <w:r>
        <w:t xml:space="preserve">. Leaf optical responses to light and soil nutrient availability in temperate deciduous trees. </w:t>
      </w:r>
      <w:r>
        <w:rPr>
          <w:i/>
          <w:iCs/>
        </w:rPr>
        <w:t>American Jou</w:t>
      </w:r>
      <w:r>
        <w:rPr>
          <w:i/>
          <w:iCs/>
        </w:rPr>
        <w:t>rnal of Botany</w:t>
      </w:r>
      <w:r>
        <w:t xml:space="preserve"> </w:t>
      </w:r>
      <w:r>
        <w:rPr>
          <w:b/>
          <w:bCs/>
        </w:rPr>
        <w:t>92</w:t>
      </w:r>
      <w:r>
        <w:t>: 214–223.</w:t>
      </w:r>
    </w:p>
    <w:p w14:paraId="630DAF9E" w14:textId="77777777" w:rsidR="005D1570" w:rsidRDefault="00075BA3">
      <w:pPr>
        <w:pStyle w:val="Bibliography"/>
      </w:pPr>
      <w:bookmarkStart w:id="171" w:name="X07cbcc9268296cf82992668cd995645042fdd7e"/>
      <w:bookmarkEnd w:id="170"/>
      <w:r>
        <w:rPr>
          <w:b/>
          <w:bCs/>
        </w:rPr>
        <w:t>Banerjee T</w:t>
      </w:r>
      <w:r>
        <w:rPr>
          <w:b/>
          <w:bCs/>
        </w:rPr>
        <w:t xml:space="preserve">, </w:t>
      </w:r>
      <w:r>
        <w:rPr>
          <w:b/>
          <w:bCs/>
        </w:rPr>
        <w:t>De Roo F</w:t>
      </w:r>
      <w:r>
        <w:rPr>
          <w:b/>
          <w:bCs/>
        </w:rPr>
        <w:t xml:space="preserve">, </w:t>
      </w:r>
      <w:r>
        <w:rPr>
          <w:b/>
          <w:bCs/>
        </w:rPr>
        <w:t>Mauder M</w:t>
      </w:r>
      <w:r>
        <w:t xml:space="preserve">. </w:t>
      </w:r>
      <w:r>
        <w:rPr>
          <w:b/>
          <w:bCs/>
        </w:rPr>
        <w:t>2017</w:t>
      </w:r>
      <w:r>
        <w:t xml:space="preserve">. Explaining the convector effect in canopy turbulence by means of large-eddy simulation. </w:t>
      </w:r>
      <w:r>
        <w:rPr>
          <w:i/>
          <w:iCs/>
        </w:rPr>
        <w:t>Hydrology and Earth System Sciences</w:t>
      </w:r>
      <w:r>
        <w:t xml:space="preserve"> </w:t>
      </w:r>
      <w:r>
        <w:rPr>
          <w:b/>
          <w:bCs/>
        </w:rPr>
        <w:t>21</w:t>
      </w:r>
      <w:r>
        <w:t>: 2987–3000.</w:t>
      </w:r>
    </w:p>
    <w:p w14:paraId="1F173105" w14:textId="77777777" w:rsidR="005D1570" w:rsidRDefault="00075BA3">
      <w:pPr>
        <w:pStyle w:val="Bibliography"/>
      </w:pPr>
      <w:bookmarkStart w:id="172" w:name="ref-banerjeeEffectVerticalCanopy2018"/>
      <w:bookmarkEnd w:id="171"/>
      <w:r>
        <w:rPr>
          <w:b/>
          <w:bCs/>
        </w:rPr>
        <w:t>Banerjee T</w:t>
      </w:r>
      <w:r>
        <w:rPr>
          <w:b/>
          <w:bCs/>
        </w:rPr>
        <w:t xml:space="preserve">, </w:t>
      </w:r>
      <w:r>
        <w:rPr>
          <w:b/>
          <w:bCs/>
        </w:rPr>
        <w:t>Linn R</w:t>
      </w:r>
      <w:r>
        <w:t xml:space="preserve">. </w:t>
      </w:r>
      <w:r>
        <w:rPr>
          <w:b/>
          <w:bCs/>
        </w:rPr>
        <w:t>2018</w:t>
      </w:r>
      <w:r>
        <w:t>. Effect of Vertical Canopy</w:t>
      </w:r>
      <w:r>
        <w:t xml:space="preserve"> Architecture on Transpiration, Thermoregulation and Carbon Assimilation. </w:t>
      </w:r>
      <w:r>
        <w:rPr>
          <w:i/>
          <w:iCs/>
        </w:rPr>
        <w:t>Forests</w:t>
      </w:r>
      <w:r>
        <w:t xml:space="preserve"> </w:t>
      </w:r>
      <w:r>
        <w:rPr>
          <w:b/>
          <w:bCs/>
        </w:rPr>
        <w:t>9</w:t>
      </w:r>
      <w:r>
        <w:t>: 198.</w:t>
      </w:r>
    </w:p>
    <w:p w14:paraId="57C04084" w14:textId="77777777" w:rsidR="005D1570" w:rsidRDefault="00075BA3">
      <w:pPr>
        <w:pStyle w:val="Bibliography"/>
      </w:pPr>
      <w:bookmarkStart w:id="173" w:name="ref-barnardSeasonalVariationCanopy2016"/>
      <w:bookmarkEnd w:id="172"/>
      <w:r>
        <w:rPr>
          <w:b/>
          <w:bCs/>
        </w:rPr>
        <w:t>Barnard DM</w:t>
      </w:r>
      <w:r>
        <w:rPr>
          <w:b/>
          <w:bCs/>
        </w:rPr>
        <w:t xml:space="preserve">, </w:t>
      </w:r>
      <w:r>
        <w:rPr>
          <w:b/>
          <w:bCs/>
        </w:rPr>
        <w:t>Bauerle WL</w:t>
      </w:r>
      <w:r>
        <w:t xml:space="preserve">. </w:t>
      </w:r>
      <w:r>
        <w:rPr>
          <w:b/>
          <w:bCs/>
        </w:rPr>
        <w:t>2016</w:t>
      </w:r>
      <w:r>
        <w:t>. Seasonal Variation in Canopy Aerodynamics and the Sensitivity of Transpiration Estimates to Wind Velocity in Broadleaved Deciduous Speci</w:t>
      </w:r>
      <w:r>
        <w:t xml:space="preserve">es. </w:t>
      </w:r>
      <w:r>
        <w:rPr>
          <w:i/>
          <w:iCs/>
        </w:rPr>
        <w:t>Journal of Hydrometeorology</w:t>
      </w:r>
      <w:r>
        <w:t xml:space="preserve"> </w:t>
      </w:r>
      <w:r>
        <w:rPr>
          <w:b/>
          <w:bCs/>
        </w:rPr>
        <w:t>17</w:t>
      </w:r>
      <w:r>
        <w:t>: 3029–3043.</w:t>
      </w:r>
    </w:p>
    <w:p w14:paraId="0577EE89" w14:textId="77777777" w:rsidR="005D1570" w:rsidRDefault="00075BA3">
      <w:pPr>
        <w:pStyle w:val="Bibliography"/>
      </w:pPr>
      <w:bookmarkStart w:id="174" w:name="Xa2e84d4c1e02fd1bd65b546bba5cacc0d2b0f1a"/>
      <w:bookmarkEnd w:id="173"/>
      <w:r>
        <w:rPr>
          <w:b/>
          <w:bCs/>
        </w:rPr>
        <w:t>Bartemucci P</w:t>
      </w:r>
      <w:r>
        <w:rPr>
          <w:b/>
          <w:bCs/>
        </w:rPr>
        <w:t xml:space="preserve">, </w:t>
      </w:r>
      <w:r>
        <w:rPr>
          <w:b/>
          <w:bCs/>
        </w:rPr>
        <w:t>Messier C</w:t>
      </w:r>
      <w:r>
        <w:rPr>
          <w:b/>
          <w:bCs/>
        </w:rPr>
        <w:t xml:space="preserve">, </w:t>
      </w:r>
      <w:r>
        <w:rPr>
          <w:b/>
          <w:bCs/>
        </w:rPr>
        <w:t>Canham CD</w:t>
      </w:r>
      <w:r>
        <w:t xml:space="preserve">. </w:t>
      </w:r>
      <w:r>
        <w:rPr>
          <w:b/>
          <w:bCs/>
        </w:rPr>
        <w:t>2006</w:t>
      </w:r>
      <w:r>
        <w:t xml:space="preserve">. Overstory influences on light attenuation patterns and understory plant community diversity and composition in southern boreal forests of Quebec. </w:t>
      </w:r>
      <w:r>
        <w:rPr>
          <w:i/>
          <w:iCs/>
        </w:rPr>
        <w:t>Can. J. For. Res.</w:t>
      </w:r>
      <w:r>
        <w:t xml:space="preserve"> </w:t>
      </w:r>
      <w:r>
        <w:rPr>
          <w:b/>
          <w:bCs/>
        </w:rPr>
        <w:t>36</w:t>
      </w:r>
      <w:r>
        <w:t>:</w:t>
      </w:r>
      <w:r>
        <w:t xml:space="preserve"> 2065–2079.</w:t>
      </w:r>
    </w:p>
    <w:p w14:paraId="6506A46E" w14:textId="77777777" w:rsidR="005D1570" w:rsidRDefault="00075BA3">
      <w:pPr>
        <w:pStyle w:val="Bibliography"/>
      </w:pPr>
      <w:bookmarkStart w:id="175" w:name="ref-bartholomewSmallTropicalForest2020"/>
      <w:bookmarkEnd w:id="174"/>
      <w:r>
        <w:rPr>
          <w:b/>
          <w:bCs/>
        </w:rPr>
        <w:t>Bartholomew DC</w:t>
      </w:r>
      <w:r>
        <w:rPr>
          <w:b/>
          <w:bCs/>
        </w:rPr>
        <w:t xml:space="preserve">, </w:t>
      </w:r>
      <w:r>
        <w:rPr>
          <w:b/>
          <w:bCs/>
        </w:rPr>
        <w:t>Bittencourt PRL</w:t>
      </w:r>
      <w:r>
        <w:rPr>
          <w:b/>
          <w:bCs/>
        </w:rPr>
        <w:t xml:space="preserve">, </w:t>
      </w:r>
      <w:r>
        <w:rPr>
          <w:b/>
          <w:bCs/>
        </w:rPr>
        <w:t>Costa ACL da</w:t>
      </w:r>
      <w:r>
        <w:rPr>
          <w:b/>
          <w:bCs/>
        </w:rPr>
        <w:t xml:space="preserve">, </w:t>
      </w:r>
      <w:r>
        <w:rPr>
          <w:b/>
          <w:bCs/>
        </w:rPr>
        <w:t>Banin LF</w:t>
      </w:r>
      <w:r>
        <w:rPr>
          <w:b/>
          <w:bCs/>
        </w:rPr>
        <w:t xml:space="preserve">, </w:t>
      </w:r>
      <w:r>
        <w:rPr>
          <w:b/>
          <w:bCs/>
        </w:rPr>
        <w:t>Costa P de B</w:t>
      </w:r>
      <w:r>
        <w:rPr>
          <w:b/>
          <w:bCs/>
        </w:rPr>
        <w:t xml:space="preserve">, </w:t>
      </w:r>
      <w:r>
        <w:rPr>
          <w:b/>
          <w:bCs/>
        </w:rPr>
        <w:t>Coughlin SI</w:t>
      </w:r>
      <w:r>
        <w:rPr>
          <w:b/>
          <w:bCs/>
        </w:rPr>
        <w:t xml:space="preserve">, </w:t>
      </w:r>
      <w:r>
        <w:rPr>
          <w:b/>
          <w:bCs/>
        </w:rPr>
        <w:t>Domingues TF</w:t>
      </w:r>
      <w:r>
        <w:rPr>
          <w:b/>
          <w:bCs/>
        </w:rPr>
        <w:t xml:space="preserve">, </w:t>
      </w:r>
      <w:r>
        <w:rPr>
          <w:b/>
          <w:bCs/>
        </w:rPr>
        <w:t>Ferreira LV</w:t>
      </w:r>
      <w:r>
        <w:rPr>
          <w:b/>
          <w:bCs/>
        </w:rPr>
        <w:t xml:space="preserve">, </w:t>
      </w:r>
      <w:r>
        <w:rPr>
          <w:b/>
          <w:bCs/>
        </w:rPr>
        <w:t>Giles A</w:t>
      </w:r>
      <w:r>
        <w:rPr>
          <w:b/>
          <w:bCs/>
        </w:rPr>
        <w:t xml:space="preserve">, </w:t>
      </w:r>
      <w:r>
        <w:rPr>
          <w:b/>
          <w:bCs/>
        </w:rPr>
        <w:t>Mencuccini M</w:t>
      </w:r>
      <w:r>
        <w:rPr>
          <w:b/>
          <w:bCs/>
        </w:rPr>
        <w:t xml:space="preserve">, </w:t>
      </w:r>
      <w:r>
        <w:rPr>
          <w:b/>
          <w:bCs/>
          <w:i/>
          <w:iCs/>
        </w:rPr>
        <w:t>et al.</w:t>
      </w:r>
      <w:r>
        <w:t xml:space="preserve"> </w:t>
      </w:r>
      <w:r>
        <w:rPr>
          <w:b/>
          <w:bCs/>
        </w:rPr>
        <w:t>2020</w:t>
      </w:r>
      <w:r>
        <w:t xml:space="preserve">. Small tropical forest trees have a greater capacity to adjust carbon metabolism to long-term drought than large canopy trees. </w:t>
      </w:r>
      <w:r>
        <w:rPr>
          <w:i/>
          <w:iCs/>
        </w:rPr>
        <w:t>Plant, Cell &amp; Environment</w:t>
      </w:r>
      <w:r>
        <w:t xml:space="preserve"> </w:t>
      </w:r>
      <w:r>
        <w:rPr>
          <w:b/>
          <w:bCs/>
        </w:rPr>
        <w:t>43</w:t>
      </w:r>
      <w:r>
        <w:t>: 2380–2393.</w:t>
      </w:r>
    </w:p>
    <w:p w14:paraId="4ADF05AC" w14:textId="77777777" w:rsidR="005D1570" w:rsidRDefault="00075BA3">
      <w:pPr>
        <w:pStyle w:val="Bibliography"/>
      </w:pPr>
      <w:bookmarkStart w:id="176" w:name="ref-bennettThermalOptimaGross2021"/>
      <w:bookmarkEnd w:id="175"/>
      <w:r>
        <w:rPr>
          <w:b/>
          <w:bCs/>
        </w:rPr>
        <w:t>Bennett AC</w:t>
      </w:r>
      <w:r>
        <w:rPr>
          <w:b/>
          <w:bCs/>
        </w:rPr>
        <w:t xml:space="preserve">, </w:t>
      </w:r>
      <w:r>
        <w:rPr>
          <w:b/>
          <w:bCs/>
        </w:rPr>
        <w:t>Arndt SK</w:t>
      </w:r>
      <w:r>
        <w:rPr>
          <w:b/>
          <w:bCs/>
        </w:rPr>
        <w:t xml:space="preserve">, </w:t>
      </w:r>
      <w:r>
        <w:rPr>
          <w:b/>
          <w:bCs/>
        </w:rPr>
        <w:t>Bennett LT</w:t>
      </w:r>
      <w:r>
        <w:rPr>
          <w:b/>
          <w:bCs/>
        </w:rPr>
        <w:t xml:space="preserve">, </w:t>
      </w:r>
      <w:r>
        <w:rPr>
          <w:b/>
          <w:bCs/>
        </w:rPr>
        <w:t>Knauer J</w:t>
      </w:r>
      <w:r>
        <w:rPr>
          <w:b/>
          <w:bCs/>
        </w:rPr>
        <w:t xml:space="preserve">, </w:t>
      </w:r>
      <w:r>
        <w:rPr>
          <w:b/>
          <w:bCs/>
        </w:rPr>
        <w:t>Beringer J</w:t>
      </w:r>
      <w:r>
        <w:rPr>
          <w:b/>
          <w:bCs/>
        </w:rPr>
        <w:t xml:space="preserve">, </w:t>
      </w:r>
      <w:r>
        <w:rPr>
          <w:b/>
          <w:bCs/>
        </w:rPr>
        <w:t>Griebel A</w:t>
      </w:r>
      <w:r>
        <w:rPr>
          <w:b/>
          <w:bCs/>
        </w:rPr>
        <w:t xml:space="preserve">, </w:t>
      </w:r>
      <w:r>
        <w:rPr>
          <w:b/>
          <w:bCs/>
        </w:rPr>
        <w:t>Hinko-Najera N</w:t>
      </w:r>
      <w:r>
        <w:rPr>
          <w:b/>
          <w:bCs/>
        </w:rPr>
        <w:t xml:space="preserve">, </w:t>
      </w:r>
      <w:r>
        <w:rPr>
          <w:b/>
          <w:bCs/>
        </w:rPr>
        <w:t>Lidd</w:t>
      </w:r>
      <w:r>
        <w:rPr>
          <w:b/>
          <w:bCs/>
        </w:rPr>
        <w:t>ell MJ</w:t>
      </w:r>
      <w:r>
        <w:rPr>
          <w:b/>
          <w:bCs/>
        </w:rPr>
        <w:t xml:space="preserve">, </w:t>
      </w:r>
      <w:r>
        <w:rPr>
          <w:b/>
          <w:bCs/>
        </w:rPr>
        <w:t>Metzen D</w:t>
      </w:r>
      <w:r>
        <w:rPr>
          <w:b/>
          <w:bCs/>
        </w:rPr>
        <w:t xml:space="preserve">, </w:t>
      </w:r>
      <w:r>
        <w:rPr>
          <w:b/>
          <w:bCs/>
        </w:rPr>
        <w:t>Pendall E</w:t>
      </w:r>
      <w:r>
        <w:rPr>
          <w:b/>
          <w:bCs/>
        </w:rPr>
        <w:t xml:space="preserve">, </w:t>
      </w:r>
      <w:r>
        <w:rPr>
          <w:b/>
          <w:bCs/>
          <w:i/>
          <w:iCs/>
        </w:rPr>
        <w:t>et al.</w:t>
      </w:r>
      <w:r>
        <w:t xml:space="preserve"> </w:t>
      </w:r>
      <w:r>
        <w:rPr>
          <w:b/>
          <w:bCs/>
        </w:rPr>
        <w:t>2021</w:t>
      </w:r>
      <w:r>
        <w:t xml:space="preserve">. Thermal optima of gross primary productivity are closely aligned with mean air temperatures across Australian wooded ecosystems. </w:t>
      </w:r>
      <w:r>
        <w:rPr>
          <w:i/>
          <w:iCs/>
        </w:rPr>
        <w:t>Global Change Biology</w:t>
      </w:r>
      <w:r>
        <w:t xml:space="preserve"> </w:t>
      </w:r>
      <w:r>
        <w:rPr>
          <w:b/>
          <w:bCs/>
        </w:rPr>
        <w:t>n/a</w:t>
      </w:r>
      <w:r>
        <w:t>.</w:t>
      </w:r>
    </w:p>
    <w:p w14:paraId="68E97F08" w14:textId="77777777" w:rsidR="005D1570" w:rsidRDefault="00075BA3">
      <w:pPr>
        <w:pStyle w:val="Bibliography"/>
      </w:pPr>
      <w:bookmarkStart w:id="177" w:name="ref-bennettLargerTreesSuffer2015"/>
      <w:bookmarkEnd w:id="176"/>
      <w:r>
        <w:rPr>
          <w:b/>
          <w:bCs/>
        </w:rPr>
        <w:lastRenderedPageBreak/>
        <w:t>Bennett AC</w:t>
      </w:r>
      <w:r>
        <w:rPr>
          <w:b/>
          <w:bCs/>
        </w:rPr>
        <w:t xml:space="preserve">, </w:t>
      </w:r>
      <w:r>
        <w:rPr>
          <w:b/>
          <w:bCs/>
        </w:rPr>
        <w:t>McDowell NG</w:t>
      </w:r>
      <w:r>
        <w:rPr>
          <w:b/>
          <w:bCs/>
        </w:rPr>
        <w:t xml:space="preserve">, </w:t>
      </w:r>
      <w:r>
        <w:rPr>
          <w:b/>
          <w:bCs/>
        </w:rPr>
        <w:t>Allen CD</w:t>
      </w:r>
      <w:r>
        <w:rPr>
          <w:b/>
          <w:bCs/>
        </w:rPr>
        <w:t xml:space="preserve">, </w:t>
      </w:r>
      <w:r>
        <w:rPr>
          <w:b/>
          <w:bCs/>
        </w:rPr>
        <w:t>Anderson-Teixeira KJ</w:t>
      </w:r>
      <w:r>
        <w:t xml:space="preserve">. </w:t>
      </w:r>
      <w:r>
        <w:rPr>
          <w:b/>
          <w:bCs/>
        </w:rPr>
        <w:t>2</w:t>
      </w:r>
      <w:r>
        <w:rPr>
          <w:b/>
          <w:bCs/>
        </w:rPr>
        <w:t>015</w:t>
      </w:r>
      <w:r>
        <w:t xml:space="preserve">. Larger trees suffer most during drought in forests worldwide. </w:t>
      </w:r>
      <w:r>
        <w:rPr>
          <w:i/>
          <w:iCs/>
        </w:rPr>
        <w:t>Nature Plants</w:t>
      </w:r>
      <w:r>
        <w:t xml:space="preserve"> </w:t>
      </w:r>
      <w:r>
        <w:rPr>
          <w:b/>
          <w:bCs/>
        </w:rPr>
        <w:t>1</w:t>
      </w:r>
      <w:r>
        <w:t>: 15139.</w:t>
      </w:r>
    </w:p>
    <w:p w14:paraId="60BB5728" w14:textId="77777777" w:rsidR="005D1570" w:rsidRDefault="00075BA3">
      <w:pPr>
        <w:pStyle w:val="Bibliography"/>
      </w:pPr>
      <w:bookmarkStart w:id="178" w:name="X5c5ed859eb0cbc9f9f8e5975ee7f5fb823964ec"/>
      <w:bookmarkEnd w:id="177"/>
      <w:r>
        <w:rPr>
          <w:b/>
          <w:bCs/>
        </w:rPr>
        <w:t>Bertrand R</w:t>
      </w:r>
      <w:r>
        <w:rPr>
          <w:b/>
          <w:bCs/>
        </w:rPr>
        <w:t xml:space="preserve">, </w:t>
      </w:r>
      <w:r>
        <w:rPr>
          <w:b/>
          <w:bCs/>
        </w:rPr>
        <w:t>Aubret F</w:t>
      </w:r>
      <w:r>
        <w:rPr>
          <w:b/>
          <w:bCs/>
        </w:rPr>
        <w:t xml:space="preserve">, </w:t>
      </w:r>
      <w:r>
        <w:rPr>
          <w:b/>
          <w:bCs/>
        </w:rPr>
        <w:t>Grenouillet G</w:t>
      </w:r>
      <w:r>
        <w:rPr>
          <w:b/>
          <w:bCs/>
        </w:rPr>
        <w:t xml:space="preserve">, </w:t>
      </w:r>
      <w:r>
        <w:rPr>
          <w:b/>
          <w:bCs/>
        </w:rPr>
        <w:t>Ribéron A</w:t>
      </w:r>
      <w:r>
        <w:rPr>
          <w:b/>
          <w:bCs/>
        </w:rPr>
        <w:t xml:space="preserve">, </w:t>
      </w:r>
      <w:r>
        <w:rPr>
          <w:b/>
          <w:bCs/>
        </w:rPr>
        <w:t>Blanchet S</w:t>
      </w:r>
      <w:r>
        <w:t xml:space="preserve">. </w:t>
      </w:r>
      <w:r>
        <w:rPr>
          <w:b/>
          <w:bCs/>
        </w:rPr>
        <w:t>2020</w:t>
      </w:r>
      <w:r>
        <w:t xml:space="preserve">. Comment on ‘Forest microclimate dynamics drive plant responses to warming’. </w:t>
      </w:r>
      <w:r>
        <w:rPr>
          <w:i/>
          <w:iCs/>
        </w:rPr>
        <w:t>Science</w:t>
      </w:r>
      <w:r>
        <w:t xml:space="preserve"> </w:t>
      </w:r>
      <w:r>
        <w:rPr>
          <w:b/>
          <w:bCs/>
        </w:rPr>
        <w:t>370</w:t>
      </w:r>
      <w:r>
        <w:t>.</w:t>
      </w:r>
    </w:p>
    <w:p w14:paraId="0E0B8009" w14:textId="77777777" w:rsidR="005D1570" w:rsidRDefault="00075BA3">
      <w:pPr>
        <w:pStyle w:val="Bibliography"/>
      </w:pPr>
      <w:bookmarkStart w:id="179" w:name="ref-binLeafTraitExpression2022"/>
      <w:bookmarkEnd w:id="178"/>
      <w:r>
        <w:rPr>
          <w:b/>
          <w:bCs/>
        </w:rPr>
        <w:t>Bin Y</w:t>
      </w:r>
      <w:r>
        <w:rPr>
          <w:b/>
          <w:bCs/>
        </w:rPr>
        <w:t xml:space="preserve">, </w:t>
      </w:r>
      <w:r>
        <w:rPr>
          <w:b/>
          <w:bCs/>
        </w:rPr>
        <w:t xml:space="preserve">Li </w:t>
      </w:r>
      <w:r>
        <w:rPr>
          <w:b/>
          <w:bCs/>
        </w:rPr>
        <w:t>Y</w:t>
      </w:r>
      <w:r>
        <w:rPr>
          <w:b/>
          <w:bCs/>
        </w:rPr>
        <w:t xml:space="preserve">, </w:t>
      </w:r>
      <w:r>
        <w:rPr>
          <w:b/>
          <w:bCs/>
        </w:rPr>
        <w:t>Russo SE</w:t>
      </w:r>
      <w:r>
        <w:rPr>
          <w:b/>
          <w:bCs/>
        </w:rPr>
        <w:t xml:space="preserve">, </w:t>
      </w:r>
      <w:r>
        <w:rPr>
          <w:b/>
          <w:bCs/>
        </w:rPr>
        <w:t>Cao H</w:t>
      </w:r>
      <w:r>
        <w:rPr>
          <w:b/>
          <w:bCs/>
        </w:rPr>
        <w:t xml:space="preserve">, </w:t>
      </w:r>
      <w:r>
        <w:rPr>
          <w:b/>
          <w:bCs/>
        </w:rPr>
        <w:t>Ni Y</w:t>
      </w:r>
      <w:r>
        <w:rPr>
          <w:b/>
          <w:bCs/>
        </w:rPr>
        <w:t xml:space="preserve">, </w:t>
      </w:r>
      <w:r>
        <w:rPr>
          <w:b/>
          <w:bCs/>
        </w:rPr>
        <w:t>Ye W</w:t>
      </w:r>
      <w:r>
        <w:rPr>
          <w:b/>
          <w:bCs/>
        </w:rPr>
        <w:t xml:space="preserve">, </w:t>
      </w:r>
      <w:r>
        <w:rPr>
          <w:b/>
          <w:bCs/>
        </w:rPr>
        <w:t>Lian J</w:t>
      </w:r>
      <w:r>
        <w:t xml:space="preserve">. </w:t>
      </w:r>
      <w:r>
        <w:rPr>
          <w:b/>
          <w:bCs/>
        </w:rPr>
        <w:t>2022</w:t>
      </w:r>
      <w:r>
        <w:t xml:space="preserve">. Leaf trait expression varies with tree size and ecological strategy in a subtropical forest. </w:t>
      </w:r>
      <w:r>
        <w:rPr>
          <w:i/>
          <w:iCs/>
        </w:rPr>
        <w:t>Functional Ecology</w:t>
      </w:r>
      <w:r>
        <w:t xml:space="preserve"> </w:t>
      </w:r>
      <w:r>
        <w:rPr>
          <w:b/>
          <w:bCs/>
        </w:rPr>
        <w:t>n/a</w:t>
      </w:r>
      <w:r>
        <w:t>.</w:t>
      </w:r>
    </w:p>
    <w:p w14:paraId="6A3B9F53" w14:textId="77777777" w:rsidR="005D1570" w:rsidRDefault="00075BA3">
      <w:pPr>
        <w:pStyle w:val="Bibliography"/>
      </w:pPr>
      <w:bookmarkStart w:id="180" w:name="ref-bolstad_foliar_1999"/>
      <w:bookmarkEnd w:id="179"/>
      <w:r>
        <w:rPr>
          <w:b/>
          <w:bCs/>
        </w:rPr>
        <w:t>Bolstad PV</w:t>
      </w:r>
      <w:r>
        <w:rPr>
          <w:b/>
          <w:bCs/>
        </w:rPr>
        <w:t xml:space="preserve">, </w:t>
      </w:r>
      <w:r>
        <w:rPr>
          <w:b/>
          <w:bCs/>
        </w:rPr>
        <w:t>Mitchell K</w:t>
      </w:r>
      <w:r>
        <w:rPr>
          <w:b/>
          <w:bCs/>
        </w:rPr>
        <w:t xml:space="preserve">, </w:t>
      </w:r>
      <w:r>
        <w:rPr>
          <w:b/>
          <w:bCs/>
        </w:rPr>
        <w:t>Vose JM</w:t>
      </w:r>
      <w:r>
        <w:t xml:space="preserve">. </w:t>
      </w:r>
      <w:r>
        <w:rPr>
          <w:b/>
          <w:bCs/>
        </w:rPr>
        <w:t>1999</w:t>
      </w:r>
      <w:r>
        <w:t xml:space="preserve">. Foliar temperature–respiration response functions for broad-leaved tree species in the southern Appalachians. </w:t>
      </w:r>
      <w:r>
        <w:rPr>
          <w:i/>
          <w:iCs/>
        </w:rPr>
        <w:t>Tree Physiology</w:t>
      </w:r>
      <w:r>
        <w:t xml:space="preserve"> </w:t>
      </w:r>
      <w:r>
        <w:rPr>
          <w:b/>
          <w:bCs/>
        </w:rPr>
        <w:t>19</w:t>
      </w:r>
      <w:r>
        <w:t>: 871–878.</w:t>
      </w:r>
    </w:p>
    <w:p w14:paraId="0C5C2CFD" w14:textId="77777777" w:rsidR="005D1570" w:rsidRDefault="00075BA3">
      <w:pPr>
        <w:pStyle w:val="Bibliography"/>
      </w:pPr>
      <w:bookmarkStart w:id="181" w:name="ref-bonan_ecological_2016"/>
      <w:bookmarkEnd w:id="180"/>
      <w:r>
        <w:rPr>
          <w:b/>
          <w:bCs/>
        </w:rPr>
        <w:t>Bonan GB</w:t>
      </w:r>
      <w:r>
        <w:t xml:space="preserve">. </w:t>
      </w:r>
      <w:r>
        <w:rPr>
          <w:b/>
          <w:bCs/>
        </w:rPr>
        <w:t>2016</w:t>
      </w:r>
      <w:r>
        <w:t xml:space="preserve">. </w:t>
      </w:r>
      <w:r>
        <w:rPr>
          <w:i/>
          <w:iCs/>
        </w:rPr>
        <w:t>Ecological climatology: Concepts and applications</w:t>
      </w:r>
      <w:r>
        <w:t>. New York, NY, USA: Cambridge University Press.</w:t>
      </w:r>
    </w:p>
    <w:p w14:paraId="4736A6B9" w14:textId="77777777" w:rsidR="005D1570" w:rsidRDefault="00075BA3">
      <w:pPr>
        <w:pStyle w:val="Bibliography"/>
      </w:pPr>
      <w:bookmarkStart w:id="182" w:name="ref-bonanDynamicGlobalVegetation2003"/>
      <w:bookmarkEnd w:id="181"/>
      <w:r>
        <w:rPr>
          <w:b/>
          <w:bCs/>
        </w:rPr>
        <w:t>B</w:t>
      </w:r>
      <w:r>
        <w:rPr>
          <w:b/>
          <w:bCs/>
        </w:rPr>
        <w:t>onan GB</w:t>
      </w:r>
      <w:r>
        <w:rPr>
          <w:b/>
          <w:bCs/>
        </w:rPr>
        <w:t xml:space="preserve">, </w:t>
      </w:r>
      <w:r>
        <w:rPr>
          <w:b/>
          <w:bCs/>
        </w:rPr>
        <w:t>Levis S</w:t>
      </w:r>
      <w:r>
        <w:rPr>
          <w:b/>
          <w:bCs/>
        </w:rPr>
        <w:t xml:space="preserve">, </w:t>
      </w:r>
      <w:r>
        <w:rPr>
          <w:b/>
          <w:bCs/>
        </w:rPr>
        <w:t>Sitch S</w:t>
      </w:r>
      <w:r>
        <w:rPr>
          <w:b/>
          <w:bCs/>
        </w:rPr>
        <w:t xml:space="preserve">, </w:t>
      </w:r>
      <w:r>
        <w:rPr>
          <w:b/>
          <w:bCs/>
        </w:rPr>
        <w:t>Vertenstein M</w:t>
      </w:r>
      <w:r>
        <w:rPr>
          <w:b/>
          <w:bCs/>
        </w:rPr>
        <w:t xml:space="preserve">, </w:t>
      </w:r>
      <w:r>
        <w:rPr>
          <w:b/>
          <w:bCs/>
        </w:rPr>
        <w:t>Oleson KW</w:t>
      </w:r>
      <w:r>
        <w:t xml:space="preserve">. </w:t>
      </w:r>
      <w:r>
        <w:rPr>
          <w:b/>
          <w:bCs/>
        </w:rPr>
        <w:t>2003</w:t>
      </w:r>
      <w:r>
        <w:t xml:space="preserve">. A dynamic global vegetation model for use with climate models: Concepts and description of simulated vegetation dynamics. </w:t>
      </w:r>
      <w:r>
        <w:rPr>
          <w:i/>
          <w:iCs/>
        </w:rPr>
        <w:t>Global Change Biology</w:t>
      </w:r>
      <w:r>
        <w:t xml:space="preserve"> </w:t>
      </w:r>
      <w:r>
        <w:rPr>
          <w:b/>
          <w:bCs/>
        </w:rPr>
        <w:t>9</w:t>
      </w:r>
      <w:r>
        <w:t>: 1543–1566.</w:t>
      </w:r>
    </w:p>
    <w:p w14:paraId="16A6E59F" w14:textId="77777777" w:rsidR="005D1570" w:rsidRDefault="00075BA3">
      <w:pPr>
        <w:pStyle w:val="Bibliography"/>
      </w:pPr>
      <w:bookmarkStart w:id="183" w:name="ref-bonanMovingIncorrectUseful2021"/>
      <w:bookmarkEnd w:id="182"/>
      <w:r>
        <w:rPr>
          <w:b/>
          <w:bCs/>
        </w:rPr>
        <w:t>Bonan GB</w:t>
      </w:r>
      <w:r>
        <w:rPr>
          <w:b/>
          <w:bCs/>
        </w:rPr>
        <w:t xml:space="preserve">, </w:t>
      </w:r>
      <w:r>
        <w:rPr>
          <w:b/>
          <w:bCs/>
        </w:rPr>
        <w:t>Patton EG</w:t>
      </w:r>
      <w:r>
        <w:rPr>
          <w:b/>
          <w:bCs/>
        </w:rPr>
        <w:t xml:space="preserve">, </w:t>
      </w:r>
      <w:r>
        <w:rPr>
          <w:b/>
          <w:bCs/>
        </w:rPr>
        <w:t>Finnigan JJ</w:t>
      </w:r>
      <w:r>
        <w:rPr>
          <w:b/>
          <w:bCs/>
        </w:rPr>
        <w:t xml:space="preserve">, </w:t>
      </w:r>
      <w:r>
        <w:rPr>
          <w:b/>
          <w:bCs/>
        </w:rPr>
        <w:t>Baldo</w:t>
      </w:r>
      <w:r>
        <w:rPr>
          <w:b/>
          <w:bCs/>
        </w:rPr>
        <w:t>cchi DD</w:t>
      </w:r>
      <w:r>
        <w:rPr>
          <w:b/>
          <w:bCs/>
        </w:rPr>
        <w:t xml:space="preserve">, </w:t>
      </w:r>
      <w:r>
        <w:rPr>
          <w:b/>
          <w:bCs/>
        </w:rPr>
        <w:t>Harman IN</w:t>
      </w:r>
      <w:r>
        <w:t xml:space="preserve">. </w:t>
      </w:r>
      <w:r>
        <w:rPr>
          <w:b/>
          <w:bCs/>
        </w:rPr>
        <w:t>2021</w:t>
      </w:r>
      <w:r>
        <w:t xml:space="preserve">. Moving beyond the incorrect but useful paradigm: Reevaluating big-leaf and multilayer plant canopies to model biosphere-atmosphere fluxes – a review. </w:t>
      </w:r>
      <w:r>
        <w:rPr>
          <w:i/>
          <w:iCs/>
        </w:rPr>
        <w:t>Agricultural and Forest Meteorology</w:t>
      </w:r>
      <w:r>
        <w:t xml:space="preserve"> </w:t>
      </w:r>
      <w:r>
        <w:rPr>
          <w:b/>
          <w:bCs/>
        </w:rPr>
        <w:t>306</w:t>
      </w:r>
      <w:r>
        <w:t>: 108435.</w:t>
      </w:r>
    </w:p>
    <w:p w14:paraId="1BC3B325" w14:textId="77777777" w:rsidR="005D1570" w:rsidRDefault="00075BA3">
      <w:pPr>
        <w:pStyle w:val="Bibliography"/>
      </w:pPr>
      <w:bookmarkStart w:id="184" w:name="ref-brandoAbruptIncreasesAmazonian2014"/>
      <w:bookmarkEnd w:id="183"/>
      <w:r>
        <w:rPr>
          <w:b/>
          <w:bCs/>
        </w:rPr>
        <w:t>Brando PM</w:t>
      </w:r>
      <w:r>
        <w:rPr>
          <w:b/>
          <w:bCs/>
        </w:rPr>
        <w:t xml:space="preserve">, </w:t>
      </w:r>
      <w:r>
        <w:rPr>
          <w:b/>
          <w:bCs/>
        </w:rPr>
        <w:t>Balch JK</w:t>
      </w:r>
      <w:r>
        <w:rPr>
          <w:b/>
          <w:bCs/>
        </w:rPr>
        <w:t xml:space="preserve">, </w:t>
      </w:r>
      <w:r>
        <w:rPr>
          <w:b/>
          <w:bCs/>
        </w:rPr>
        <w:t>Nepstad DC</w:t>
      </w:r>
      <w:r>
        <w:rPr>
          <w:b/>
          <w:bCs/>
        </w:rPr>
        <w:t xml:space="preserve">, </w:t>
      </w:r>
      <w:r>
        <w:rPr>
          <w:b/>
          <w:bCs/>
        </w:rPr>
        <w:t>Morton DC</w:t>
      </w:r>
      <w:r>
        <w:rPr>
          <w:b/>
          <w:bCs/>
        </w:rPr>
        <w:t xml:space="preserve">, </w:t>
      </w:r>
      <w:r>
        <w:rPr>
          <w:b/>
          <w:bCs/>
        </w:rPr>
        <w:t>Putz FE</w:t>
      </w:r>
      <w:r>
        <w:rPr>
          <w:b/>
          <w:bCs/>
        </w:rPr>
        <w:t xml:space="preserve">, </w:t>
      </w:r>
      <w:r>
        <w:rPr>
          <w:b/>
          <w:bCs/>
        </w:rPr>
        <w:t>Coe MT</w:t>
      </w:r>
      <w:r>
        <w:rPr>
          <w:b/>
          <w:bCs/>
        </w:rPr>
        <w:t xml:space="preserve">, </w:t>
      </w:r>
      <w:r>
        <w:rPr>
          <w:b/>
          <w:bCs/>
        </w:rPr>
        <w:t>Silvério D</w:t>
      </w:r>
      <w:r>
        <w:rPr>
          <w:b/>
          <w:bCs/>
        </w:rPr>
        <w:t xml:space="preserve">, </w:t>
      </w:r>
      <w:r>
        <w:rPr>
          <w:b/>
          <w:bCs/>
        </w:rPr>
        <w:t>Macedo MN</w:t>
      </w:r>
      <w:r>
        <w:rPr>
          <w:b/>
          <w:bCs/>
        </w:rPr>
        <w:t xml:space="preserve">, </w:t>
      </w:r>
      <w:r>
        <w:rPr>
          <w:b/>
          <w:bCs/>
        </w:rPr>
        <w:t>Davidson EA</w:t>
      </w:r>
      <w:r>
        <w:rPr>
          <w:b/>
          <w:bCs/>
        </w:rPr>
        <w:t xml:space="preserve">, </w:t>
      </w:r>
      <w:r>
        <w:rPr>
          <w:b/>
          <w:bCs/>
        </w:rPr>
        <w:t>Nóbrega CC</w:t>
      </w:r>
      <w:r>
        <w:rPr>
          <w:b/>
          <w:bCs/>
        </w:rPr>
        <w:t xml:space="preserve">, </w:t>
      </w:r>
      <w:r>
        <w:rPr>
          <w:b/>
          <w:bCs/>
          <w:i/>
          <w:iCs/>
        </w:rPr>
        <w:t>et al.</w:t>
      </w:r>
      <w:r>
        <w:t xml:space="preserve"> </w:t>
      </w:r>
      <w:r>
        <w:rPr>
          <w:b/>
          <w:bCs/>
        </w:rPr>
        <w:t>2014</w:t>
      </w:r>
      <w:r>
        <w:t xml:space="preserve">. Abrupt increases in Amazonian tree mortality due to drought–fire interactions. </w:t>
      </w:r>
      <w:r>
        <w:rPr>
          <w:i/>
          <w:iCs/>
        </w:rPr>
        <w:t>PNAS</w:t>
      </w:r>
      <w:r>
        <w:t xml:space="preserve"> </w:t>
      </w:r>
      <w:r>
        <w:rPr>
          <w:b/>
          <w:bCs/>
        </w:rPr>
        <w:t>111</w:t>
      </w:r>
      <w:r>
        <w:t>: 6347–6352.</w:t>
      </w:r>
    </w:p>
    <w:p w14:paraId="3DBC56A0" w14:textId="77777777" w:rsidR="005D1570" w:rsidRDefault="00075BA3">
      <w:pPr>
        <w:pStyle w:val="Bibliography"/>
      </w:pPr>
      <w:bookmarkStart w:id="185" w:name="X9e8515ab992676d0b0014768b7945edd03fd95f"/>
      <w:bookmarkEnd w:id="184"/>
      <w:r>
        <w:rPr>
          <w:b/>
          <w:bCs/>
        </w:rPr>
        <w:t>Breshears DD</w:t>
      </w:r>
      <w:r>
        <w:rPr>
          <w:b/>
          <w:bCs/>
        </w:rPr>
        <w:t xml:space="preserve">, </w:t>
      </w:r>
      <w:r>
        <w:rPr>
          <w:b/>
          <w:bCs/>
        </w:rPr>
        <w:t>Fontaine JB</w:t>
      </w:r>
      <w:r>
        <w:rPr>
          <w:b/>
          <w:bCs/>
        </w:rPr>
        <w:t xml:space="preserve">, </w:t>
      </w:r>
      <w:r>
        <w:rPr>
          <w:b/>
          <w:bCs/>
        </w:rPr>
        <w:t>Ruthrof KX</w:t>
      </w:r>
      <w:r>
        <w:rPr>
          <w:b/>
          <w:bCs/>
        </w:rPr>
        <w:t xml:space="preserve">, </w:t>
      </w:r>
      <w:r>
        <w:rPr>
          <w:b/>
          <w:bCs/>
        </w:rPr>
        <w:t>Field JP</w:t>
      </w:r>
      <w:r>
        <w:rPr>
          <w:b/>
          <w:bCs/>
        </w:rPr>
        <w:t xml:space="preserve">, </w:t>
      </w:r>
      <w:r>
        <w:rPr>
          <w:b/>
          <w:bCs/>
        </w:rPr>
        <w:t>Feng X</w:t>
      </w:r>
      <w:r>
        <w:rPr>
          <w:b/>
          <w:bCs/>
        </w:rPr>
        <w:t xml:space="preserve">, </w:t>
      </w:r>
      <w:r>
        <w:rPr>
          <w:b/>
          <w:bCs/>
        </w:rPr>
        <w:t>Burger JR</w:t>
      </w:r>
      <w:r>
        <w:rPr>
          <w:b/>
          <w:bCs/>
        </w:rPr>
        <w:t xml:space="preserve">, </w:t>
      </w:r>
      <w:r>
        <w:rPr>
          <w:b/>
          <w:bCs/>
        </w:rPr>
        <w:t>Law DJ</w:t>
      </w:r>
      <w:r>
        <w:rPr>
          <w:b/>
          <w:bCs/>
        </w:rPr>
        <w:t xml:space="preserve">, </w:t>
      </w:r>
      <w:r>
        <w:rPr>
          <w:b/>
          <w:bCs/>
        </w:rPr>
        <w:t>Kala J</w:t>
      </w:r>
      <w:r>
        <w:rPr>
          <w:b/>
          <w:bCs/>
        </w:rPr>
        <w:t xml:space="preserve">, </w:t>
      </w:r>
      <w:r>
        <w:rPr>
          <w:b/>
          <w:bCs/>
        </w:rPr>
        <w:t>Hardy GESJ</w:t>
      </w:r>
      <w:r>
        <w:t xml:space="preserve">. </w:t>
      </w:r>
      <w:r>
        <w:rPr>
          <w:b/>
          <w:bCs/>
        </w:rPr>
        <w:t>2021</w:t>
      </w:r>
      <w:r>
        <w:t xml:space="preserve">. Underappreciated plant vulnerabilities to heat waves. </w:t>
      </w:r>
      <w:r>
        <w:rPr>
          <w:i/>
          <w:iCs/>
        </w:rPr>
        <w:t>New Phytologist</w:t>
      </w:r>
      <w:r>
        <w:t xml:space="preserve"> </w:t>
      </w:r>
      <w:r>
        <w:rPr>
          <w:b/>
          <w:bCs/>
        </w:rPr>
        <w:t>231</w:t>
      </w:r>
      <w:r>
        <w:t>: 32–39.</w:t>
      </w:r>
    </w:p>
    <w:p w14:paraId="7D541D33" w14:textId="77777777" w:rsidR="005D1570" w:rsidRDefault="00075BA3">
      <w:pPr>
        <w:pStyle w:val="Bibliography"/>
      </w:pPr>
      <w:bookmarkStart w:id="186" w:name="Xcce44bb9925e628ce5883faeb35f1f419d8fcc4"/>
      <w:bookmarkEnd w:id="185"/>
      <w:r>
        <w:rPr>
          <w:b/>
          <w:bCs/>
        </w:rPr>
        <w:t>Brooks JR</w:t>
      </w:r>
      <w:r>
        <w:rPr>
          <w:b/>
          <w:bCs/>
        </w:rPr>
        <w:t xml:space="preserve">, </w:t>
      </w:r>
      <w:r>
        <w:rPr>
          <w:b/>
          <w:bCs/>
        </w:rPr>
        <w:t>Flanagan LB</w:t>
      </w:r>
      <w:r>
        <w:rPr>
          <w:b/>
          <w:bCs/>
        </w:rPr>
        <w:t xml:space="preserve">, </w:t>
      </w:r>
      <w:r>
        <w:rPr>
          <w:b/>
          <w:bCs/>
        </w:rPr>
        <w:t>Varney GT</w:t>
      </w:r>
      <w:r>
        <w:rPr>
          <w:b/>
          <w:bCs/>
        </w:rPr>
        <w:t xml:space="preserve">, </w:t>
      </w:r>
      <w:r>
        <w:rPr>
          <w:b/>
          <w:bCs/>
        </w:rPr>
        <w:t>Ehleringer JR</w:t>
      </w:r>
      <w:r>
        <w:t xml:space="preserve">. </w:t>
      </w:r>
      <w:r>
        <w:rPr>
          <w:b/>
          <w:bCs/>
        </w:rPr>
        <w:t>1997a</w:t>
      </w:r>
      <w:r>
        <w:t>. Vertical gradients in photosynthetic gas exchange characteristics and re</w:t>
      </w:r>
      <w:r>
        <w:t xml:space="preserve">fixation of respired CO2 within boreal forest canopies. </w:t>
      </w:r>
      <w:r>
        <w:rPr>
          <w:i/>
          <w:iCs/>
        </w:rPr>
        <w:t>Tree Physiology</w:t>
      </w:r>
      <w:r>
        <w:t xml:space="preserve"> </w:t>
      </w:r>
      <w:r>
        <w:rPr>
          <w:b/>
          <w:bCs/>
        </w:rPr>
        <w:t>17</w:t>
      </w:r>
      <w:r>
        <w:t>: 1–12.</w:t>
      </w:r>
    </w:p>
    <w:p w14:paraId="1EF12F01" w14:textId="77777777" w:rsidR="005D1570" w:rsidRDefault="00075BA3">
      <w:pPr>
        <w:pStyle w:val="Bibliography"/>
      </w:pPr>
      <w:bookmarkStart w:id="187" w:name="Xe8cde8165afdd4aaccd3f9223447acf0a7e195c"/>
      <w:bookmarkEnd w:id="186"/>
      <w:r>
        <w:rPr>
          <w:b/>
          <w:bCs/>
        </w:rPr>
        <w:t>Brooks JR</w:t>
      </w:r>
      <w:r>
        <w:rPr>
          <w:b/>
          <w:bCs/>
        </w:rPr>
        <w:t xml:space="preserve">, </w:t>
      </w:r>
      <w:r>
        <w:rPr>
          <w:b/>
          <w:bCs/>
        </w:rPr>
        <w:t>Flanagan LB</w:t>
      </w:r>
      <w:r>
        <w:rPr>
          <w:b/>
          <w:bCs/>
        </w:rPr>
        <w:t xml:space="preserve">, </w:t>
      </w:r>
      <w:r>
        <w:rPr>
          <w:b/>
          <w:bCs/>
        </w:rPr>
        <w:t>Varney GT</w:t>
      </w:r>
      <w:r>
        <w:rPr>
          <w:b/>
          <w:bCs/>
        </w:rPr>
        <w:t xml:space="preserve">, </w:t>
      </w:r>
      <w:r>
        <w:rPr>
          <w:b/>
          <w:bCs/>
        </w:rPr>
        <w:t>Ehleringer JR</w:t>
      </w:r>
      <w:r>
        <w:t xml:space="preserve">. </w:t>
      </w:r>
      <w:r>
        <w:rPr>
          <w:b/>
          <w:bCs/>
        </w:rPr>
        <w:t>1997b</w:t>
      </w:r>
      <w:r>
        <w:t>. Vertical gradients in photosynthetic gas exchange characteristics and refixation of respired CO2 within boreal forest</w:t>
      </w:r>
      <w:r>
        <w:t xml:space="preserve"> canopies. </w:t>
      </w:r>
      <w:r>
        <w:rPr>
          <w:i/>
          <w:iCs/>
        </w:rPr>
        <w:t>Tree Physiology</w:t>
      </w:r>
      <w:r>
        <w:t xml:space="preserve"> </w:t>
      </w:r>
      <w:r>
        <w:rPr>
          <w:b/>
          <w:bCs/>
        </w:rPr>
        <w:t>17</w:t>
      </w:r>
      <w:r>
        <w:t>: 1–12.</w:t>
      </w:r>
    </w:p>
    <w:p w14:paraId="25A50E69" w14:textId="77777777" w:rsidR="005D1570" w:rsidRDefault="00075BA3">
      <w:pPr>
        <w:pStyle w:val="Bibliography"/>
      </w:pPr>
      <w:bookmarkStart w:id="188" w:name="X38b98f0d2b7c9d46d3f80c23072509d341186cd"/>
      <w:bookmarkEnd w:id="187"/>
      <w:r>
        <w:rPr>
          <w:b/>
          <w:bCs/>
        </w:rPr>
        <w:t>Buckley TN</w:t>
      </w:r>
      <w:r>
        <w:rPr>
          <w:b/>
          <w:bCs/>
        </w:rPr>
        <w:t xml:space="preserve">, </w:t>
      </w:r>
      <w:r>
        <w:rPr>
          <w:b/>
          <w:bCs/>
        </w:rPr>
        <w:t>Schymanski SJ</w:t>
      </w:r>
      <w:r>
        <w:t xml:space="preserve">. </w:t>
      </w:r>
      <w:r>
        <w:rPr>
          <w:b/>
          <w:bCs/>
        </w:rPr>
        <w:t>2014</w:t>
      </w:r>
      <w:r>
        <w:t xml:space="preserve">. Stomatal optimisation in relation to atmospheric CO2. </w:t>
      </w:r>
      <w:r>
        <w:rPr>
          <w:i/>
          <w:iCs/>
        </w:rPr>
        <w:t>New Phytologist</w:t>
      </w:r>
      <w:r>
        <w:t xml:space="preserve"> </w:t>
      </w:r>
      <w:r>
        <w:rPr>
          <w:b/>
          <w:bCs/>
        </w:rPr>
        <w:t>201</w:t>
      </w:r>
      <w:r>
        <w:t>: 372–377.</w:t>
      </w:r>
    </w:p>
    <w:p w14:paraId="48268BD7" w14:textId="77777777" w:rsidR="005D1570" w:rsidRDefault="00075BA3">
      <w:pPr>
        <w:pStyle w:val="Bibliography"/>
      </w:pPr>
      <w:bookmarkStart w:id="189" w:name="ref-campbell_introduction_1998"/>
      <w:bookmarkEnd w:id="188"/>
      <w:r>
        <w:rPr>
          <w:b/>
          <w:bCs/>
        </w:rPr>
        <w:t>Campbell G</w:t>
      </w:r>
      <w:r>
        <w:rPr>
          <w:b/>
          <w:bCs/>
        </w:rPr>
        <w:t xml:space="preserve">, </w:t>
      </w:r>
      <w:r>
        <w:rPr>
          <w:b/>
          <w:bCs/>
        </w:rPr>
        <w:t>Norman J</w:t>
      </w:r>
      <w:r>
        <w:t xml:space="preserve">. </w:t>
      </w:r>
      <w:r>
        <w:rPr>
          <w:b/>
          <w:bCs/>
        </w:rPr>
        <w:t>1998</w:t>
      </w:r>
      <w:r>
        <w:t xml:space="preserve">. </w:t>
      </w:r>
      <w:r>
        <w:rPr>
          <w:i/>
          <w:iCs/>
        </w:rPr>
        <w:t>An Introduction to Environmental Biophysics</w:t>
      </w:r>
      <w:r>
        <w:t>. New York: Springer.</w:t>
      </w:r>
    </w:p>
    <w:p w14:paraId="09CF8BB4" w14:textId="77777777" w:rsidR="005D1570" w:rsidRDefault="00075BA3">
      <w:pPr>
        <w:pStyle w:val="Bibliography"/>
      </w:pPr>
      <w:bookmarkStart w:id="190" w:name="X989cd182431ba3624d7257ca3d7e20b77af353f"/>
      <w:bookmarkEnd w:id="189"/>
      <w:r>
        <w:rPr>
          <w:b/>
          <w:bCs/>
        </w:rPr>
        <w:lastRenderedPageBreak/>
        <w:t>Carter KR</w:t>
      </w:r>
      <w:r>
        <w:rPr>
          <w:b/>
          <w:bCs/>
        </w:rPr>
        <w:t xml:space="preserve">, </w:t>
      </w:r>
      <w:r>
        <w:rPr>
          <w:b/>
          <w:bCs/>
        </w:rPr>
        <w:t>Cavaleri MA</w:t>
      </w:r>
      <w:r>
        <w:t xml:space="preserve">. </w:t>
      </w:r>
      <w:r>
        <w:rPr>
          <w:b/>
          <w:bCs/>
        </w:rPr>
        <w:t>2018</w:t>
      </w:r>
      <w:r>
        <w:t xml:space="preserve">. Within-Canopy Experimental Leaf Warming Induces Photosynthetic Decline Instead of Acclimation in Two Northern Hardwood Species. </w:t>
      </w:r>
      <w:r>
        <w:rPr>
          <w:i/>
          <w:iCs/>
        </w:rPr>
        <w:t>Front. For. Glob. Change</w:t>
      </w:r>
      <w:r>
        <w:t xml:space="preserve"> </w:t>
      </w:r>
      <w:r>
        <w:rPr>
          <w:b/>
          <w:bCs/>
        </w:rPr>
        <w:t>1</w:t>
      </w:r>
      <w:r>
        <w:t>.</w:t>
      </w:r>
    </w:p>
    <w:p w14:paraId="7A2F2EA3" w14:textId="77777777" w:rsidR="005D1570" w:rsidRDefault="00075BA3">
      <w:pPr>
        <w:pStyle w:val="Bibliography"/>
      </w:pPr>
      <w:bookmarkStart w:id="191" w:name="X12387319323228597fc874166dd46b878d56df1"/>
      <w:bookmarkEnd w:id="190"/>
      <w:r>
        <w:rPr>
          <w:b/>
          <w:bCs/>
        </w:rPr>
        <w:t>Carter KR</w:t>
      </w:r>
      <w:r>
        <w:rPr>
          <w:b/>
          <w:bCs/>
        </w:rPr>
        <w:t xml:space="preserve">, </w:t>
      </w:r>
      <w:r>
        <w:rPr>
          <w:b/>
          <w:bCs/>
        </w:rPr>
        <w:t>Wood TE</w:t>
      </w:r>
      <w:r>
        <w:rPr>
          <w:b/>
          <w:bCs/>
        </w:rPr>
        <w:t xml:space="preserve">, </w:t>
      </w:r>
      <w:r>
        <w:rPr>
          <w:b/>
          <w:bCs/>
        </w:rPr>
        <w:t>Reed SC</w:t>
      </w:r>
      <w:r>
        <w:rPr>
          <w:b/>
          <w:bCs/>
        </w:rPr>
        <w:t xml:space="preserve">, </w:t>
      </w:r>
      <w:r>
        <w:rPr>
          <w:b/>
          <w:bCs/>
        </w:rPr>
        <w:t>Butts KM</w:t>
      </w:r>
      <w:r>
        <w:rPr>
          <w:b/>
          <w:bCs/>
        </w:rPr>
        <w:t xml:space="preserve">, </w:t>
      </w:r>
      <w:r>
        <w:rPr>
          <w:b/>
          <w:bCs/>
        </w:rPr>
        <w:t>Cavaleri MA</w:t>
      </w:r>
      <w:r>
        <w:t xml:space="preserve">. </w:t>
      </w:r>
      <w:r>
        <w:rPr>
          <w:b/>
          <w:bCs/>
        </w:rPr>
        <w:t>2021</w:t>
      </w:r>
      <w:r>
        <w:t xml:space="preserve">. Experimental warming across a tropical forest canopy height gradient reveals minimal photosynthetic and respiratory acclimation. </w:t>
      </w:r>
      <w:r>
        <w:rPr>
          <w:i/>
          <w:iCs/>
        </w:rPr>
        <w:t>Plant, Cell &amp; Environment</w:t>
      </w:r>
      <w:r>
        <w:t xml:space="preserve"> </w:t>
      </w:r>
      <w:r>
        <w:rPr>
          <w:b/>
          <w:bCs/>
        </w:rPr>
        <w:t>44</w:t>
      </w:r>
      <w:r>
        <w:t>: 2879–2897.</w:t>
      </w:r>
    </w:p>
    <w:p w14:paraId="7F1D1088" w14:textId="77777777" w:rsidR="005D1570" w:rsidRDefault="00075BA3">
      <w:pPr>
        <w:pStyle w:val="Bibliography"/>
      </w:pPr>
      <w:bookmarkStart w:id="192" w:name="ref-casasSunShadeLeaves2011"/>
      <w:bookmarkEnd w:id="191"/>
      <w:r>
        <w:rPr>
          <w:b/>
          <w:bCs/>
        </w:rPr>
        <w:t>Casas RR de</w:t>
      </w:r>
      <w:r>
        <w:rPr>
          <w:b/>
          <w:bCs/>
        </w:rPr>
        <w:t xml:space="preserve">, </w:t>
      </w:r>
      <w:r>
        <w:rPr>
          <w:b/>
          <w:bCs/>
        </w:rPr>
        <w:t>Vargas P</w:t>
      </w:r>
      <w:r>
        <w:rPr>
          <w:b/>
          <w:bCs/>
        </w:rPr>
        <w:t xml:space="preserve">, </w:t>
      </w:r>
      <w:r>
        <w:rPr>
          <w:b/>
          <w:bCs/>
        </w:rPr>
        <w:t>Pérez‐Corona E</w:t>
      </w:r>
      <w:r>
        <w:rPr>
          <w:b/>
          <w:bCs/>
        </w:rPr>
        <w:t xml:space="preserve">, </w:t>
      </w:r>
      <w:r>
        <w:rPr>
          <w:b/>
          <w:bCs/>
        </w:rPr>
        <w:t>Manrique E</w:t>
      </w:r>
      <w:r>
        <w:rPr>
          <w:b/>
          <w:bCs/>
        </w:rPr>
        <w:t xml:space="preserve">, </w:t>
      </w:r>
      <w:r>
        <w:rPr>
          <w:b/>
          <w:bCs/>
        </w:rPr>
        <w:t>García‐Verdugo C</w:t>
      </w:r>
      <w:r>
        <w:rPr>
          <w:b/>
          <w:bCs/>
        </w:rPr>
        <w:t xml:space="preserve">, </w:t>
      </w:r>
      <w:r>
        <w:rPr>
          <w:b/>
          <w:bCs/>
        </w:rPr>
        <w:t>Balaguer L</w:t>
      </w:r>
      <w:r>
        <w:t xml:space="preserve">. </w:t>
      </w:r>
      <w:r>
        <w:rPr>
          <w:b/>
          <w:bCs/>
        </w:rPr>
        <w:t>201</w:t>
      </w:r>
      <w:r>
        <w:rPr>
          <w:b/>
          <w:bCs/>
        </w:rPr>
        <w:t>1</w:t>
      </w:r>
      <w:r>
        <w:t xml:space="preserve">. Sun and shade leaves of Olea europaea respond differently to plant size, light availability and genetic variation. </w:t>
      </w:r>
      <w:r>
        <w:rPr>
          <w:i/>
          <w:iCs/>
        </w:rPr>
        <w:t>Functional Ecology</w:t>
      </w:r>
      <w:r>
        <w:t xml:space="preserve"> </w:t>
      </w:r>
      <w:r>
        <w:rPr>
          <w:b/>
          <w:bCs/>
        </w:rPr>
        <w:t>25</w:t>
      </w:r>
      <w:r>
        <w:t>: 802–812.</w:t>
      </w:r>
    </w:p>
    <w:p w14:paraId="19103236" w14:textId="77777777" w:rsidR="005D1570" w:rsidRDefault="00075BA3">
      <w:pPr>
        <w:pStyle w:val="Bibliography"/>
      </w:pPr>
      <w:bookmarkStart w:id="193" w:name="X45e6acc440a7b082e2d4b38455017c939cdc3e7"/>
      <w:bookmarkEnd w:id="192"/>
      <w:r>
        <w:rPr>
          <w:b/>
          <w:bCs/>
        </w:rPr>
        <w:t>Cavaleri MA</w:t>
      </w:r>
      <w:r>
        <w:t xml:space="preserve">. </w:t>
      </w:r>
      <w:r>
        <w:rPr>
          <w:b/>
          <w:bCs/>
        </w:rPr>
        <w:t>2020</w:t>
      </w:r>
      <w:r>
        <w:t xml:space="preserve">. Cold-blooded forests in a warming world. </w:t>
      </w:r>
      <w:r>
        <w:rPr>
          <w:i/>
          <w:iCs/>
        </w:rPr>
        <w:t>New Phytologist</w:t>
      </w:r>
      <w:r>
        <w:t xml:space="preserve"> </w:t>
      </w:r>
      <w:r>
        <w:rPr>
          <w:b/>
          <w:bCs/>
        </w:rPr>
        <w:t>228</w:t>
      </w:r>
      <w:r>
        <w:t>: 1455–1457.</w:t>
      </w:r>
    </w:p>
    <w:p w14:paraId="1D62FE63" w14:textId="77777777" w:rsidR="005D1570" w:rsidRDefault="00075BA3">
      <w:pPr>
        <w:pStyle w:val="Bibliography"/>
      </w:pPr>
      <w:bookmarkStart w:id="194" w:name="ref-cavaleri_height_2010"/>
      <w:bookmarkEnd w:id="193"/>
      <w:r>
        <w:rPr>
          <w:b/>
          <w:bCs/>
        </w:rPr>
        <w:t>Cavaleri MA</w:t>
      </w:r>
      <w:r>
        <w:rPr>
          <w:b/>
          <w:bCs/>
        </w:rPr>
        <w:t xml:space="preserve">, </w:t>
      </w:r>
      <w:r>
        <w:rPr>
          <w:b/>
          <w:bCs/>
        </w:rPr>
        <w:t>O</w:t>
      </w:r>
      <w:r>
        <w:rPr>
          <w:b/>
          <w:bCs/>
        </w:rPr>
        <w:t>berbauer SF</w:t>
      </w:r>
      <w:r>
        <w:rPr>
          <w:b/>
          <w:bCs/>
        </w:rPr>
        <w:t xml:space="preserve">, </w:t>
      </w:r>
      <w:r>
        <w:rPr>
          <w:b/>
          <w:bCs/>
        </w:rPr>
        <w:t>Clark DB</w:t>
      </w:r>
      <w:r>
        <w:rPr>
          <w:b/>
          <w:bCs/>
        </w:rPr>
        <w:t xml:space="preserve">, </w:t>
      </w:r>
      <w:r>
        <w:rPr>
          <w:b/>
          <w:bCs/>
        </w:rPr>
        <w:t>Clark DA</w:t>
      </w:r>
      <w:r>
        <w:rPr>
          <w:b/>
          <w:bCs/>
        </w:rPr>
        <w:t xml:space="preserve">, </w:t>
      </w:r>
      <w:r>
        <w:rPr>
          <w:b/>
          <w:bCs/>
        </w:rPr>
        <w:t>Ryan MG</w:t>
      </w:r>
      <w:r>
        <w:t xml:space="preserve">. </w:t>
      </w:r>
      <w:r>
        <w:rPr>
          <w:b/>
          <w:bCs/>
        </w:rPr>
        <w:t>2010</w:t>
      </w:r>
      <w:r>
        <w:t xml:space="preserve">. Height is more important than light in determining leaf morphology in a tropical forest. </w:t>
      </w:r>
      <w:r>
        <w:rPr>
          <w:i/>
          <w:iCs/>
        </w:rPr>
        <w:t>Ecology</w:t>
      </w:r>
      <w:r>
        <w:t xml:space="preserve"> </w:t>
      </w:r>
      <w:r>
        <w:rPr>
          <w:b/>
          <w:bCs/>
        </w:rPr>
        <w:t>91</w:t>
      </w:r>
      <w:r>
        <w:t>: 1730–1739.</w:t>
      </w:r>
    </w:p>
    <w:p w14:paraId="79C5DB5A" w14:textId="77777777" w:rsidR="005D1570" w:rsidRDefault="00075BA3">
      <w:pPr>
        <w:pStyle w:val="Bibliography"/>
      </w:pPr>
      <w:bookmarkStart w:id="195" w:name="ref-cavaleri_foliar_2008"/>
      <w:bookmarkEnd w:id="194"/>
      <w:r>
        <w:rPr>
          <w:b/>
          <w:bCs/>
        </w:rPr>
        <w:t>Cavaleri MA</w:t>
      </w:r>
      <w:r>
        <w:rPr>
          <w:b/>
          <w:bCs/>
        </w:rPr>
        <w:t xml:space="preserve">, </w:t>
      </w:r>
      <w:r>
        <w:rPr>
          <w:b/>
          <w:bCs/>
        </w:rPr>
        <w:t>Oberbauer SF</w:t>
      </w:r>
      <w:r>
        <w:rPr>
          <w:b/>
          <w:bCs/>
        </w:rPr>
        <w:t xml:space="preserve">, </w:t>
      </w:r>
      <w:r>
        <w:rPr>
          <w:b/>
          <w:bCs/>
        </w:rPr>
        <w:t>Ryan MG</w:t>
      </w:r>
      <w:r>
        <w:t xml:space="preserve">. </w:t>
      </w:r>
      <w:r>
        <w:rPr>
          <w:b/>
          <w:bCs/>
        </w:rPr>
        <w:t>2008</w:t>
      </w:r>
      <w:r>
        <w:t>. Foliar and ecosystem respiration in an old-growth trop</w:t>
      </w:r>
      <w:r>
        <w:t xml:space="preserve">ical rain forest. </w:t>
      </w:r>
      <w:r>
        <w:rPr>
          <w:i/>
          <w:iCs/>
        </w:rPr>
        <w:t>Plant, Cell &amp; Environment</w:t>
      </w:r>
      <w:r>
        <w:t xml:space="preserve"> </w:t>
      </w:r>
      <w:r>
        <w:rPr>
          <w:b/>
          <w:bCs/>
        </w:rPr>
        <w:t>31</w:t>
      </w:r>
      <w:r>
        <w:t>: 473–483.</w:t>
      </w:r>
    </w:p>
    <w:p w14:paraId="367CFF29" w14:textId="77777777" w:rsidR="005D1570" w:rsidRDefault="00075BA3">
      <w:pPr>
        <w:pStyle w:val="Bibliography"/>
      </w:pPr>
      <w:bookmarkStart w:id="196" w:name="X17b069eff5ad7ec48b341c0cc9ca77d7094bb3d"/>
      <w:bookmarkEnd w:id="195"/>
      <w:r>
        <w:rPr>
          <w:b/>
          <w:bCs/>
        </w:rPr>
        <w:t>Cavender-Bares J</w:t>
      </w:r>
      <w:r>
        <w:rPr>
          <w:b/>
          <w:bCs/>
        </w:rPr>
        <w:t xml:space="preserve">, </w:t>
      </w:r>
      <w:r>
        <w:rPr>
          <w:b/>
          <w:bCs/>
        </w:rPr>
        <w:t>Bazzaz FA</w:t>
      </w:r>
      <w:r>
        <w:t xml:space="preserve">. </w:t>
      </w:r>
      <w:r>
        <w:rPr>
          <w:b/>
          <w:bCs/>
        </w:rPr>
        <w:t>2000</w:t>
      </w:r>
      <w:r>
        <w:t xml:space="preserve">. Changes in drought response strategies with ontogeny in Quercus rubra: Implications for scaling from seedlings to mature trees. </w:t>
      </w:r>
      <w:r>
        <w:rPr>
          <w:i/>
          <w:iCs/>
        </w:rPr>
        <w:t>Oecologia</w:t>
      </w:r>
      <w:r>
        <w:t xml:space="preserve"> </w:t>
      </w:r>
      <w:r>
        <w:rPr>
          <w:b/>
          <w:bCs/>
        </w:rPr>
        <w:t>124</w:t>
      </w:r>
      <w:r>
        <w:t>: 8–18.</w:t>
      </w:r>
    </w:p>
    <w:p w14:paraId="74559E49" w14:textId="77777777" w:rsidR="005D1570" w:rsidRDefault="00075BA3">
      <w:pPr>
        <w:pStyle w:val="Bibliography"/>
      </w:pPr>
      <w:bookmarkStart w:id="197" w:name="X20d0eb476e1832ff9e9aa4605a6e616325ec54c"/>
      <w:bookmarkEnd w:id="196"/>
      <w:r>
        <w:rPr>
          <w:b/>
          <w:bCs/>
        </w:rPr>
        <w:t>Chazdon RL</w:t>
      </w:r>
      <w:r>
        <w:rPr>
          <w:b/>
          <w:bCs/>
        </w:rPr>
        <w:t xml:space="preserve">, </w:t>
      </w:r>
      <w:r>
        <w:rPr>
          <w:b/>
          <w:bCs/>
        </w:rPr>
        <w:t>Fetcher N</w:t>
      </w:r>
      <w:r>
        <w:t xml:space="preserve">. </w:t>
      </w:r>
      <w:r>
        <w:rPr>
          <w:b/>
          <w:bCs/>
        </w:rPr>
        <w:t>1984</w:t>
      </w:r>
      <w:r>
        <w:t xml:space="preserve">. Photosynthetic Light Environments in a Lowland Tropical Rain Forest in Costa Rica. </w:t>
      </w:r>
      <w:r>
        <w:rPr>
          <w:i/>
          <w:iCs/>
        </w:rPr>
        <w:t>Journal of Ecology</w:t>
      </w:r>
      <w:r>
        <w:t xml:space="preserve"> </w:t>
      </w:r>
      <w:r>
        <w:rPr>
          <w:b/>
          <w:bCs/>
        </w:rPr>
        <w:t>72</w:t>
      </w:r>
      <w:r>
        <w:t>: 553–564.</w:t>
      </w:r>
    </w:p>
    <w:p w14:paraId="13A640EC" w14:textId="77777777" w:rsidR="005D1570" w:rsidRDefault="00075BA3">
      <w:pPr>
        <w:pStyle w:val="Bibliography"/>
      </w:pPr>
      <w:bookmarkStart w:id="198" w:name="ref-chenLeafEconomicsSpectrum2020"/>
      <w:bookmarkEnd w:id="197"/>
      <w:r>
        <w:rPr>
          <w:b/>
          <w:bCs/>
        </w:rPr>
        <w:t>Chen X</w:t>
      </w:r>
      <w:r>
        <w:rPr>
          <w:b/>
          <w:bCs/>
        </w:rPr>
        <w:t xml:space="preserve">, </w:t>
      </w:r>
      <w:r>
        <w:rPr>
          <w:b/>
          <w:bCs/>
        </w:rPr>
        <w:t>Sun J</w:t>
      </w:r>
      <w:r>
        <w:rPr>
          <w:b/>
          <w:bCs/>
        </w:rPr>
        <w:t xml:space="preserve">, </w:t>
      </w:r>
      <w:r>
        <w:rPr>
          <w:b/>
          <w:bCs/>
        </w:rPr>
        <w:t>Wang M</w:t>
      </w:r>
      <w:r>
        <w:rPr>
          <w:b/>
          <w:bCs/>
        </w:rPr>
        <w:t xml:space="preserve">, </w:t>
      </w:r>
      <w:r>
        <w:rPr>
          <w:b/>
          <w:bCs/>
        </w:rPr>
        <w:t>Lyu M</w:t>
      </w:r>
      <w:r>
        <w:rPr>
          <w:b/>
          <w:bCs/>
        </w:rPr>
        <w:t xml:space="preserve">, </w:t>
      </w:r>
      <w:r>
        <w:rPr>
          <w:b/>
          <w:bCs/>
        </w:rPr>
        <w:t>Niklas KJ</w:t>
      </w:r>
      <w:r>
        <w:rPr>
          <w:b/>
          <w:bCs/>
        </w:rPr>
        <w:t xml:space="preserve">, </w:t>
      </w:r>
      <w:r>
        <w:rPr>
          <w:b/>
          <w:bCs/>
        </w:rPr>
        <w:t>Michaletz ST</w:t>
      </w:r>
      <w:r>
        <w:rPr>
          <w:b/>
          <w:bCs/>
        </w:rPr>
        <w:t xml:space="preserve">, </w:t>
      </w:r>
      <w:r>
        <w:rPr>
          <w:b/>
          <w:bCs/>
        </w:rPr>
        <w:t>Zhong Q</w:t>
      </w:r>
      <w:r>
        <w:rPr>
          <w:b/>
          <w:bCs/>
        </w:rPr>
        <w:t xml:space="preserve">, </w:t>
      </w:r>
      <w:r>
        <w:rPr>
          <w:b/>
          <w:bCs/>
        </w:rPr>
        <w:t>Cheng D</w:t>
      </w:r>
      <w:r>
        <w:t xml:space="preserve">. </w:t>
      </w:r>
      <w:r>
        <w:rPr>
          <w:b/>
          <w:bCs/>
        </w:rPr>
        <w:t>2020</w:t>
      </w:r>
      <w:r>
        <w:t xml:space="preserve">. The </w:t>
      </w:r>
      <w:r>
        <w:t xml:space="preserve">Leaf Economics Spectrum Constrains Phenotypic Plasticity Across a Light Gradient. </w:t>
      </w:r>
      <w:r>
        <w:rPr>
          <w:i/>
          <w:iCs/>
        </w:rPr>
        <w:t>Front. Plant Sci.</w:t>
      </w:r>
      <w:r>
        <w:t xml:space="preserve"> </w:t>
      </w:r>
      <w:r>
        <w:rPr>
          <w:b/>
          <w:bCs/>
        </w:rPr>
        <w:t>11</w:t>
      </w:r>
      <w:r>
        <w:t>.</w:t>
      </w:r>
    </w:p>
    <w:p w14:paraId="6C154E83" w14:textId="77777777" w:rsidR="005D1570" w:rsidRDefault="00075BA3">
      <w:pPr>
        <w:pStyle w:val="Bibliography"/>
      </w:pPr>
      <w:bookmarkStart w:id="199" w:name="ref-chinLeafAcclimationLight2017"/>
      <w:bookmarkEnd w:id="198"/>
      <w:r>
        <w:rPr>
          <w:b/>
          <w:bCs/>
        </w:rPr>
        <w:t>Chin ARO</w:t>
      </w:r>
      <w:r>
        <w:rPr>
          <w:b/>
          <w:bCs/>
        </w:rPr>
        <w:t xml:space="preserve">, </w:t>
      </w:r>
      <w:r>
        <w:rPr>
          <w:b/>
          <w:bCs/>
        </w:rPr>
        <w:t>Sillett SC</w:t>
      </w:r>
      <w:r>
        <w:t xml:space="preserve">. </w:t>
      </w:r>
      <w:r>
        <w:rPr>
          <w:b/>
          <w:bCs/>
        </w:rPr>
        <w:t>2017</w:t>
      </w:r>
      <w:r>
        <w:t xml:space="preserve">. Leaf acclimation to light availability supports rapid growth in tall Picea sitchensis trees. </w:t>
      </w:r>
      <w:r>
        <w:rPr>
          <w:i/>
          <w:iCs/>
        </w:rPr>
        <w:t>Tree Physiol</w:t>
      </w:r>
      <w:r>
        <w:t xml:space="preserve"> </w:t>
      </w:r>
      <w:r>
        <w:rPr>
          <w:b/>
          <w:bCs/>
        </w:rPr>
        <w:t>37</w:t>
      </w:r>
      <w:r>
        <w:t>: 1352–1366.</w:t>
      </w:r>
    </w:p>
    <w:p w14:paraId="0871DAF3" w14:textId="77777777" w:rsidR="005D1570" w:rsidRDefault="00075BA3">
      <w:pPr>
        <w:pStyle w:val="Bibliography"/>
      </w:pPr>
      <w:bookmarkStart w:id="200" w:name="X863ee74947342db1d57e800b971f1a301e624d4"/>
      <w:bookmarkEnd w:id="199"/>
      <w:r>
        <w:rPr>
          <w:b/>
          <w:bCs/>
        </w:rPr>
        <w:t>Chi</w:t>
      </w:r>
      <w:r>
        <w:rPr>
          <w:b/>
          <w:bCs/>
        </w:rPr>
        <w:t>tra-Tarak R</w:t>
      </w:r>
      <w:r>
        <w:rPr>
          <w:b/>
          <w:bCs/>
        </w:rPr>
        <w:t xml:space="preserve">, </w:t>
      </w:r>
      <w:r>
        <w:rPr>
          <w:b/>
          <w:bCs/>
        </w:rPr>
        <w:t>Xu C</w:t>
      </w:r>
      <w:r>
        <w:rPr>
          <w:b/>
          <w:bCs/>
        </w:rPr>
        <w:t xml:space="preserve">, </w:t>
      </w:r>
      <w:r>
        <w:rPr>
          <w:b/>
          <w:bCs/>
        </w:rPr>
        <w:t>Aguilar S</w:t>
      </w:r>
      <w:r>
        <w:rPr>
          <w:b/>
          <w:bCs/>
        </w:rPr>
        <w:t xml:space="preserve">, </w:t>
      </w:r>
      <w:r>
        <w:rPr>
          <w:b/>
          <w:bCs/>
        </w:rPr>
        <w:t>Anderson-Teixeira KJ</w:t>
      </w:r>
      <w:r>
        <w:rPr>
          <w:b/>
          <w:bCs/>
        </w:rPr>
        <w:t xml:space="preserve">, </w:t>
      </w:r>
      <w:r>
        <w:rPr>
          <w:b/>
          <w:bCs/>
        </w:rPr>
        <w:t>Chambers J</w:t>
      </w:r>
      <w:r>
        <w:rPr>
          <w:b/>
          <w:bCs/>
        </w:rPr>
        <w:t xml:space="preserve">, </w:t>
      </w:r>
      <w:r>
        <w:rPr>
          <w:b/>
          <w:bCs/>
        </w:rPr>
        <w:t>Detto M</w:t>
      </w:r>
      <w:r>
        <w:rPr>
          <w:b/>
          <w:bCs/>
        </w:rPr>
        <w:t xml:space="preserve">, </w:t>
      </w:r>
      <w:r>
        <w:rPr>
          <w:b/>
          <w:bCs/>
        </w:rPr>
        <w:t>Faybishenko B</w:t>
      </w:r>
      <w:r>
        <w:rPr>
          <w:b/>
          <w:bCs/>
        </w:rPr>
        <w:t xml:space="preserve">, </w:t>
      </w:r>
      <w:r>
        <w:rPr>
          <w:b/>
          <w:bCs/>
        </w:rPr>
        <w:t>Fisher RA</w:t>
      </w:r>
      <w:r>
        <w:rPr>
          <w:b/>
          <w:bCs/>
        </w:rPr>
        <w:t xml:space="preserve">, </w:t>
      </w:r>
      <w:r>
        <w:rPr>
          <w:b/>
          <w:bCs/>
        </w:rPr>
        <w:t>Knox RG</w:t>
      </w:r>
      <w:r>
        <w:rPr>
          <w:b/>
          <w:bCs/>
        </w:rPr>
        <w:t xml:space="preserve">, </w:t>
      </w:r>
      <w:r>
        <w:rPr>
          <w:b/>
          <w:bCs/>
        </w:rPr>
        <w:t>Koven CD</w:t>
      </w:r>
      <w:r>
        <w:rPr>
          <w:b/>
          <w:bCs/>
        </w:rPr>
        <w:t xml:space="preserve">, </w:t>
      </w:r>
      <w:r>
        <w:rPr>
          <w:b/>
          <w:bCs/>
          <w:i/>
          <w:iCs/>
        </w:rPr>
        <w:t>et al.</w:t>
      </w:r>
      <w:r>
        <w:t xml:space="preserve"> </w:t>
      </w:r>
      <w:r>
        <w:rPr>
          <w:b/>
          <w:bCs/>
        </w:rPr>
        <w:t>2021</w:t>
      </w:r>
      <w:r>
        <w:t xml:space="preserve">. Hydraulically-vulnerable trees survive on deep-water access during droughts in a tropical forest. </w:t>
      </w:r>
      <w:r>
        <w:rPr>
          <w:i/>
          <w:iCs/>
        </w:rPr>
        <w:t>New Phytologist</w:t>
      </w:r>
      <w:r>
        <w:t xml:space="preserve"> </w:t>
      </w:r>
      <w:r>
        <w:rPr>
          <w:b/>
          <w:bCs/>
        </w:rPr>
        <w:t>231</w:t>
      </w:r>
      <w:r>
        <w:t>: 1798–1</w:t>
      </w:r>
      <w:r>
        <w:t>813.</w:t>
      </w:r>
    </w:p>
    <w:p w14:paraId="12E94A5C" w14:textId="77777777" w:rsidR="005D1570" w:rsidRDefault="00075BA3">
      <w:pPr>
        <w:pStyle w:val="Bibliography"/>
      </w:pPr>
      <w:bookmarkStart w:id="201" w:name="X613ace79d2c07ba3794f6489c4043b14b9a1db5"/>
      <w:bookmarkEnd w:id="200"/>
      <w:r>
        <w:rPr>
          <w:b/>
          <w:bCs/>
        </w:rPr>
        <w:t>Christoffersen BO</w:t>
      </w:r>
      <w:r>
        <w:rPr>
          <w:b/>
          <w:bCs/>
        </w:rPr>
        <w:t xml:space="preserve">, </w:t>
      </w:r>
      <w:r>
        <w:rPr>
          <w:b/>
          <w:bCs/>
        </w:rPr>
        <w:t>Gloor M</w:t>
      </w:r>
      <w:r>
        <w:rPr>
          <w:b/>
          <w:bCs/>
        </w:rPr>
        <w:t xml:space="preserve">, </w:t>
      </w:r>
      <w:r>
        <w:rPr>
          <w:b/>
          <w:bCs/>
        </w:rPr>
        <w:t>Fauset S</w:t>
      </w:r>
      <w:r>
        <w:rPr>
          <w:b/>
          <w:bCs/>
        </w:rPr>
        <w:t xml:space="preserve">, </w:t>
      </w:r>
      <w:r>
        <w:rPr>
          <w:b/>
          <w:bCs/>
        </w:rPr>
        <w:t>Fyllas NM</w:t>
      </w:r>
      <w:r>
        <w:rPr>
          <w:b/>
          <w:bCs/>
        </w:rPr>
        <w:t xml:space="preserve">, </w:t>
      </w:r>
      <w:r>
        <w:rPr>
          <w:b/>
          <w:bCs/>
        </w:rPr>
        <w:t>Galbraith DR</w:t>
      </w:r>
      <w:r>
        <w:rPr>
          <w:b/>
          <w:bCs/>
        </w:rPr>
        <w:t xml:space="preserve">, </w:t>
      </w:r>
      <w:r>
        <w:rPr>
          <w:b/>
          <w:bCs/>
        </w:rPr>
        <w:t>Baker R</w:t>
      </w:r>
      <w:r>
        <w:rPr>
          <w:b/>
          <w:bCs/>
        </w:rPr>
        <w:t xml:space="preserve">, </w:t>
      </w:r>
      <w:r>
        <w:rPr>
          <w:b/>
          <w:bCs/>
        </w:rPr>
        <w:t>Kruijt B</w:t>
      </w:r>
      <w:r>
        <w:rPr>
          <w:b/>
          <w:bCs/>
        </w:rPr>
        <w:t xml:space="preserve">, </w:t>
      </w:r>
      <w:r>
        <w:rPr>
          <w:b/>
          <w:bCs/>
        </w:rPr>
        <w:t>Rowland L</w:t>
      </w:r>
      <w:r>
        <w:rPr>
          <w:b/>
          <w:bCs/>
        </w:rPr>
        <w:t xml:space="preserve">, </w:t>
      </w:r>
      <w:r>
        <w:rPr>
          <w:b/>
          <w:bCs/>
        </w:rPr>
        <w:t>Fisher RA</w:t>
      </w:r>
      <w:r>
        <w:rPr>
          <w:b/>
          <w:bCs/>
        </w:rPr>
        <w:t xml:space="preserve">, </w:t>
      </w:r>
      <w:r>
        <w:rPr>
          <w:b/>
          <w:bCs/>
        </w:rPr>
        <w:t>Binks OJ</w:t>
      </w:r>
      <w:r>
        <w:rPr>
          <w:b/>
          <w:bCs/>
        </w:rPr>
        <w:t xml:space="preserve">, </w:t>
      </w:r>
      <w:r>
        <w:rPr>
          <w:b/>
          <w:bCs/>
          <w:i/>
          <w:iCs/>
        </w:rPr>
        <w:t>et al.</w:t>
      </w:r>
      <w:r>
        <w:t xml:space="preserve"> </w:t>
      </w:r>
      <w:r>
        <w:rPr>
          <w:b/>
          <w:bCs/>
        </w:rPr>
        <w:t>2016</w:t>
      </w:r>
      <w:r>
        <w:t xml:space="preserve">. Linking hydraulic traits to tropical forest function in a size-structured and trait-driven model (TFS v.1-Hydro). </w:t>
      </w:r>
      <w:r>
        <w:rPr>
          <w:i/>
          <w:iCs/>
        </w:rPr>
        <w:t>Geosci. Mo</w:t>
      </w:r>
      <w:r>
        <w:rPr>
          <w:i/>
          <w:iCs/>
        </w:rPr>
        <w:t>del Dev.</w:t>
      </w:r>
      <w:r>
        <w:t>: 29.</w:t>
      </w:r>
    </w:p>
    <w:p w14:paraId="1AD67A19" w14:textId="77777777" w:rsidR="005D1570" w:rsidRDefault="00075BA3">
      <w:pPr>
        <w:pStyle w:val="Bibliography"/>
      </w:pPr>
      <w:bookmarkStart w:id="202" w:name="ref-cobleLightDrivesVertical2014"/>
      <w:bookmarkEnd w:id="201"/>
      <w:r>
        <w:rPr>
          <w:b/>
          <w:bCs/>
        </w:rPr>
        <w:t>Coble AP</w:t>
      </w:r>
      <w:r>
        <w:rPr>
          <w:b/>
          <w:bCs/>
        </w:rPr>
        <w:t xml:space="preserve">, </w:t>
      </w:r>
      <w:r>
        <w:rPr>
          <w:b/>
          <w:bCs/>
        </w:rPr>
        <w:t>Cavaleri MA</w:t>
      </w:r>
      <w:r>
        <w:t xml:space="preserve">. </w:t>
      </w:r>
      <w:r>
        <w:rPr>
          <w:b/>
          <w:bCs/>
        </w:rPr>
        <w:t>2014</w:t>
      </w:r>
      <w:r>
        <w:t xml:space="preserve">. Light drives vertical gradients of leaf morphology in a sugar maple (Acer saccharum) forest. </w:t>
      </w:r>
      <w:r>
        <w:rPr>
          <w:i/>
          <w:iCs/>
        </w:rPr>
        <w:t>Tree Physiol</w:t>
      </w:r>
      <w:r>
        <w:t xml:space="preserve"> </w:t>
      </w:r>
      <w:r>
        <w:rPr>
          <w:b/>
          <w:bCs/>
        </w:rPr>
        <w:t>34</w:t>
      </w:r>
      <w:r>
        <w:t>: 146–158.</w:t>
      </w:r>
    </w:p>
    <w:p w14:paraId="3116E048" w14:textId="77777777" w:rsidR="005D1570" w:rsidRDefault="00075BA3">
      <w:pPr>
        <w:pStyle w:val="Bibliography"/>
      </w:pPr>
      <w:bookmarkStart w:id="203" w:name="ref-cobleHowVerticalPatterns2016"/>
      <w:bookmarkEnd w:id="202"/>
      <w:r>
        <w:rPr>
          <w:b/>
          <w:bCs/>
        </w:rPr>
        <w:lastRenderedPageBreak/>
        <w:t>Coble AP</w:t>
      </w:r>
      <w:r>
        <w:rPr>
          <w:b/>
          <w:bCs/>
        </w:rPr>
        <w:t xml:space="preserve">, </w:t>
      </w:r>
      <w:r>
        <w:rPr>
          <w:b/>
          <w:bCs/>
        </w:rPr>
        <w:t>VanderWall B</w:t>
      </w:r>
      <w:r>
        <w:rPr>
          <w:b/>
          <w:bCs/>
        </w:rPr>
        <w:t xml:space="preserve">, </w:t>
      </w:r>
      <w:r>
        <w:rPr>
          <w:b/>
          <w:bCs/>
        </w:rPr>
        <w:t>Mau A</w:t>
      </w:r>
      <w:r>
        <w:rPr>
          <w:b/>
          <w:bCs/>
        </w:rPr>
        <w:t xml:space="preserve">, </w:t>
      </w:r>
      <w:r>
        <w:rPr>
          <w:b/>
          <w:bCs/>
        </w:rPr>
        <w:t>Cavaleri MA</w:t>
      </w:r>
      <w:r>
        <w:t xml:space="preserve">. </w:t>
      </w:r>
      <w:r>
        <w:rPr>
          <w:b/>
          <w:bCs/>
        </w:rPr>
        <w:t>2016</w:t>
      </w:r>
      <w:r>
        <w:t xml:space="preserve">. How vertical patterns in leaf traits shift seasonally and the implications for modeling canopy photosynthesis in a temperate deciduous forest. </w:t>
      </w:r>
      <w:r>
        <w:rPr>
          <w:i/>
          <w:iCs/>
        </w:rPr>
        <w:t>Tree Physiology</w:t>
      </w:r>
      <w:r>
        <w:t xml:space="preserve"> </w:t>
      </w:r>
      <w:r>
        <w:rPr>
          <w:b/>
          <w:bCs/>
        </w:rPr>
        <w:t>36</w:t>
      </w:r>
      <w:r>
        <w:t>: 1077–1091.</w:t>
      </w:r>
    </w:p>
    <w:p w14:paraId="55A703C5" w14:textId="77777777" w:rsidR="005D1570" w:rsidRDefault="00075BA3">
      <w:pPr>
        <w:pStyle w:val="Bibliography"/>
      </w:pPr>
      <w:bookmarkStart w:id="204" w:name="Xdc4b094990b3ce50af33030659aa53a406fb01c"/>
      <w:bookmarkEnd w:id="203"/>
      <w:r>
        <w:rPr>
          <w:b/>
          <w:bCs/>
        </w:rPr>
        <w:t>Condit R</w:t>
      </w:r>
      <w:r>
        <w:rPr>
          <w:b/>
          <w:bCs/>
        </w:rPr>
        <w:t xml:space="preserve">, </w:t>
      </w:r>
      <w:r>
        <w:rPr>
          <w:b/>
          <w:bCs/>
        </w:rPr>
        <w:t>Watts K</w:t>
      </w:r>
      <w:r>
        <w:rPr>
          <w:b/>
          <w:bCs/>
        </w:rPr>
        <w:t xml:space="preserve">, </w:t>
      </w:r>
      <w:r>
        <w:rPr>
          <w:b/>
          <w:bCs/>
        </w:rPr>
        <w:t>Bohlman SA</w:t>
      </w:r>
      <w:r>
        <w:rPr>
          <w:b/>
          <w:bCs/>
        </w:rPr>
        <w:t xml:space="preserve">, </w:t>
      </w:r>
      <w:r>
        <w:rPr>
          <w:b/>
          <w:bCs/>
        </w:rPr>
        <w:t>Pérez R</w:t>
      </w:r>
      <w:r>
        <w:rPr>
          <w:b/>
          <w:bCs/>
        </w:rPr>
        <w:t xml:space="preserve">, </w:t>
      </w:r>
      <w:r>
        <w:rPr>
          <w:b/>
          <w:bCs/>
        </w:rPr>
        <w:t>Foster RB</w:t>
      </w:r>
      <w:r>
        <w:rPr>
          <w:b/>
          <w:bCs/>
        </w:rPr>
        <w:t xml:space="preserve">, </w:t>
      </w:r>
      <w:r>
        <w:rPr>
          <w:b/>
          <w:bCs/>
        </w:rPr>
        <w:t>Hubbell SP</w:t>
      </w:r>
      <w:r>
        <w:t xml:space="preserve">. </w:t>
      </w:r>
      <w:r>
        <w:rPr>
          <w:b/>
          <w:bCs/>
        </w:rPr>
        <w:t>2000</w:t>
      </w:r>
      <w:r>
        <w:t>. Quantifying</w:t>
      </w:r>
      <w:r>
        <w:t xml:space="preserve"> the deciduousness of tropical forest canopies under varying climates. </w:t>
      </w:r>
      <w:r>
        <w:rPr>
          <w:i/>
          <w:iCs/>
        </w:rPr>
        <w:t>Journal of Vegetation Science</w:t>
      </w:r>
      <w:r>
        <w:t xml:space="preserve"> </w:t>
      </w:r>
      <w:r>
        <w:rPr>
          <w:b/>
          <w:bCs/>
        </w:rPr>
        <w:t>11</w:t>
      </w:r>
      <w:r>
        <w:t>: 649–658.</w:t>
      </w:r>
    </w:p>
    <w:p w14:paraId="03487FB3" w14:textId="77777777" w:rsidR="005D1570" w:rsidRDefault="00075BA3">
      <w:pPr>
        <w:pStyle w:val="Bibliography"/>
      </w:pPr>
      <w:bookmarkStart w:id="205" w:name="X9dd70def98f3c884fe55a1a3815fa8cdd20ec38"/>
      <w:bookmarkEnd w:id="204"/>
      <w:r>
        <w:rPr>
          <w:b/>
          <w:bCs/>
        </w:rPr>
        <w:t>Copolovici LO</w:t>
      </w:r>
      <w:r>
        <w:rPr>
          <w:b/>
          <w:bCs/>
        </w:rPr>
        <w:t xml:space="preserve">, </w:t>
      </w:r>
      <w:r>
        <w:rPr>
          <w:b/>
          <w:bCs/>
        </w:rPr>
        <w:t>Filella I</w:t>
      </w:r>
      <w:r>
        <w:rPr>
          <w:b/>
          <w:bCs/>
        </w:rPr>
        <w:t xml:space="preserve">, </w:t>
      </w:r>
      <w:r>
        <w:rPr>
          <w:b/>
          <w:bCs/>
        </w:rPr>
        <w:t>Llusià J</w:t>
      </w:r>
      <w:r>
        <w:rPr>
          <w:b/>
          <w:bCs/>
        </w:rPr>
        <w:t xml:space="preserve">, </w:t>
      </w:r>
      <w:r>
        <w:rPr>
          <w:b/>
          <w:bCs/>
        </w:rPr>
        <w:t>Niinemets Ü</w:t>
      </w:r>
      <w:r>
        <w:rPr>
          <w:b/>
          <w:bCs/>
        </w:rPr>
        <w:t xml:space="preserve">, </w:t>
      </w:r>
      <w:r>
        <w:rPr>
          <w:b/>
          <w:bCs/>
        </w:rPr>
        <w:t>Peñuelas J</w:t>
      </w:r>
      <w:r>
        <w:t xml:space="preserve">. </w:t>
      </w:r>
      <w:r>
        <w:rPr>
          <w:b/>
          <w:bCs/>
        </w:rPr>
        <w:t>2005</w:t>
      </w:r>
      <w:r>
        <w:t>. The Capacity for Thermal Protection of Photosynthetic Electron Transport Va</w:t>
      </w:r>
      <w:r>
        <w:t xml:space="preserve">ries for Different Monoterpenes in Quercus ilex. </w:t>
      </w:r>
      <w:r>
        <w:rPr>
          <w:i/>
          <w:iCs/>
        </w:rPr>
        <w:t>Plant Physiol</w:t>
      </w:r>
      <w:r>
        <w:t xml:space="preserve"> </w:t>
      </w:r>
      <w:r>
        <w:rPr>
          <w:b/>
          <w:bCs/>
        </w:rPr>
        <w:t>139</w:t>
      </w:r>
      <w:r>
        <w:t>: 485–496.</w:t>
      </w:r>
    </w:p>
    <w:p w14:paraId="0F57B56C" w14:textId="77777777" w:rsidR="005D1570" w:rsidRDefault="00075BA3">
      <w:pPr>
        <w:pStyle w:val="Bibliography"/>
      </w:pPr>
      <w:bookmarkStart w:id="206" w:name="ref-corlettImpactsWarmingTropical2011"/>
      <w:bookmarkEnd w:id="205"/>
      <w:r>
        <w:rPr>
          <w:b/>
          <w:bCs/>
        </w:rPr>
        <w:t>Corlett RT</w:t>
      </w:r>
      <w:r>
        <w:t xml:space="preserve">. </w:t>
      </w:r>
      <w:r>
        <w:rPr>
          <w:b/>
          <w:bCs/>
        </w:rPr>
        <w:t>2011</w:t>
      </w:r>
      <w:r>
        <w:t xml:space="preserve">. Impacts of warming on tropical lowland rainforests. </w:t>
      </w:r>
      <w:r>
        <w:rPr>
          <w:i/>
          <w:iCs/>
        </w:rPr>
        <w:t>Trends in Ecology &amp; Evolution</w:t>
      </w:r>
      <w:r>
        <w:t xml:space="preserve"> </w:t>
      </w:r>
      <w:r>
        <w:rPr>
          <w:b/>
          <w:bCs/>
        </w:rPr>
        <w:t>26</w:t>
      </w:r>
      <w:r>
        <w:t>: 606–613.</w:t>
      </w:r>
    </w:p>
    <w:p w14:paraId="32D796FA" w14:textId="77777777" w:rsidR="005D1570" w:rsidRDefault="00075BA3">
      <w:pPr>
        <w:pStyle w:val="Bibliography"/>
      </w:pPr>
      <w:bookmarkStart w:id="207" w:name="ref-couvreurWaterTransportTall2018"/>
      <w:bookmarkEnd w:id="206"/>
      <w:r>
        <w:rPr>
          <w:b/>
          <w:bCs/>
        </w:rPr>
        <w:t>Couvreur V</w:t>
      </w:r>
      <w:r>
        <w:rPr>
          <w:b/>
          <w:bCs/>
        </w:rPr>
        <w:t xml:space="preserve">, </w:t>
      </w:r>
      <w:r>
        <w:rPr>
          <w:b/>
          <w:bCs/>
        </w:rPr>
        <w:t>Ledder G</w:t>
      </w:r>
      <w:r>
        <w:rPr>
          <w:b/>
          <w:bCs/>
        </w:rPr>
        <w:t xml:space="preserve">, </w:t>
      </w:r>
      <w:r>
        <w:rPr>
          <w:b/>
          <w:bCs/>
        </w:rPr>
        <w:t>Manzoni S</w:t>
      </w:r>
      <w:r>
        <w:rPr>
          <w:b/>
          <w:bCs/>
        </w:rPr>
        <w:t xml:space="preserve">, </w:t>
      </w:r>
      <w:r>
        <w:rPr>
          <w:b/>
          <w:bCs/>
        </w:rPr>
        <w:t>Way DA</w:t>
      </w:r>
      <w:r>
        <w:rPr>
          <w:b/>
          <w:bCs/>
        </w:rPr>
        <w:t xml:space="preserve">, </w:t>
      </w:r>
      <w:r>
        <w:rPr>
          <w:b/>
          <w:bCs/>
        </w:rPr>
        <w:t>Muller EB</w:t>
      </w:r>
      <w:r>
        <w:rPr>
          <w:b/>
          <w:bCs/>
        </w:rPr>
        <w:t xml:space="preserve">, </w:t>
      </w:r>
      <w:r>
        <w:rPr>
          <w:b/>
          <w:bCs/>
        </w:rPr>
        <w:t>Russo SE</w:t>
      </w:r>
      <w:r>
        <w:t xml:space="preserve">. </w:t>
      </w:r>
      <w:r>
        <w:rPr>
          <w:b/>
          <w:bCs/>
        </w:rPr>
        <w:t>2018</w:t>
      </w:r>
      <w:r>
        <w:t xml:space="preserve">. Water transport through tall trees: A vertically explicit, analytical model of xylem hydraulic conductance in stems. </w:t>
      </w:r>
      <w:r>
        <w:rPr>
          <w:i/>
          <w:iCs/>
        </w:rPr>
        <w:t>Plant, Cell &amp; Environment</w:t>
      </w:r>
      <w:r>
        <w:t xml:space="preserve"> </w:t>
      </w:r>
      <w:r>
        <w:rPr>
          <w:b/>
          <w:bCs/>
        </w:rPr>
        <w:t>41</w:t>
      </w:r>
      <w:r>
        <w:t>: 1821–1839.</w:t>
      </w:r>
    </w:p>
    <w:p w14:paraId="13C7BBC8" w14:textId="77777777" w:rsidR="005D1570" w:rsidRDefault="00075BA3">
      <w:pPr>
        <w:pStyle w:val="Bibliography"/>
      </w:pPr>
      <w:bookmarkStart w:id="208" w:name="X8b44edb049ac0e762b43db740935a0b496c69d2"/>
      <w:bookmarkEnd w:id="207"/>
      <w:r>
        <w:rPr>
          <w:b/>
          <w:bCs/>
        </w:rPr>
        <w:t>Cunningham SC</w:t>
      </w:r>
      <w:r>
        <w:rPr>
          <w:b/>
          <w:bCs/>
        </w:rPr>
        <w:t xml:space="preserve">, </w:t>
      </w:r>
      <w:r>
        <w:rPr>
          <w:b/>
          <w:bCs/>
        </w:rPr>
        <w:t>Read J</w:t>
      </w:r>
      <w:r>
        <w:t xml:space="preserve">. </w:t>
      </w:r>
      <w:r>
        <w:rPr>
          <w:b/>
          <w:bCs/>
        </w:rPr>
        <w:t>2003</w:t>
      </w:r>
      <w:r>
        <w:t>. Do temperate rainforest trees have a greater ability to acclimate t</w:t>
      </w:r>
      <w:r>
        <w:t xml:space="preserve">o changing temperatures than tropical rainforest trees? </w:t>
      </w:r>
      <w:r>
        <w:rPr>
          <w:i/>
          <w:iCs/>
        </w:rPr>
        <w:t>New Phytologist</w:t>
      </w:r>
      <w:r>
        <w:t xml:space="preserve"> </w:t>
      </w:r>
      <w:r>
        <w:rPr>
          <w:b/>
          <w:bCs/>
        </w:rPr>
        <w:t>157</w:t>
      </w:r>
      <w:r>
        <w:t>: 55–64.</w:t>
      </w:r>
    </w:p>
    <w:p w14:paraId="707B9BA7" w14:textId="77777777" w:rsidR="005D1570" w:rsidRDefault="00075BA3">
      <w:pPr>
        <w:pStyle w:val="Bibliography"/>
      </w:pPr>
      <w:bookmarkStart w:id="209" w:name="ref-curtis_intracanopy_2019"/>
      <w:bookmarkEnd w:id="208"/>
      <w:r>
        <w:rPr>
          <w:b/>
          <w:bCs/>
        </w:rPr>
        <w:t>Curtis EM</w:t>
      </w:r>
      <w:r>
        <w:rPr>
          <w:b/>
          <w:bCs/>
        </w:rPr>
        <w:t xml:space="preserve">, </w:t>
      </w:r>
      <w:r>
        <w:rPr>
          <w:b/>
          <w:bCs/>
        </w:rPr>
        <w:t>Knight CA</w:t>
      </w:r>
      <w:r>
        <w:rPr>
          <w:b/>
          <w:bCs/>
        </w:rPr>
        <w:t xml:space="preserve">, </w:t>
      </w:r>
      <w:r>
        <w:rPr>
          <w:b/>
          <w:bCs/>
        </w:rPr>
        <w:t>Leigh A</w:t>
      </w:r>
      <w:r>
        <w:t xml:space="preserve">. </w:t>
      </w:r>
      <w:r>
        <w:rPr>
          <w:b/>
          <w:bCs/>
        </w:rPr>
        <w:t>2019</w:t>
      </w:r>
      <w:r>
        <w:t xml:space="preserve">. Intracanopy adjustment of leaf-level thermal tolerance is associated with microclimatic variation across the canopy of a desert tree (Acacia papyrocarpa). </w:t>
      </w:r>
      <w:r>
        <w:rPr>
          <w:i/>
          <w:iCs/>
        </w:rPr>
        <w:t>Oecologia</w:t>
      </w:r>
      <w:r>
        <w:t xml:space="preserve"> </w:t>
      </w:r>
      <w:r>
        <w:rPr>
          <w:b/>
          <w:bCs/>
        </w:rPr>
        <w:t>189</w:t>
      </w:r>
      <w:r>
        <w:t>: 37–46.</w:t>
      </w:r>
    </w:p>
    <w:p w14:paraId="510F581E" w14:textId="77777777" w:rsidR="005D1570" w:rsidRDefault="00075BA3">
      <w:pPr>
        <w:pStyle w:val="Bibliography"/>
      </w:pPr>
      <w:bookmarkStart w:id="210" w:name="Xcda8749e30251a275e889c88d01239f73bcccc7"/>
      <w:bookmarkEnd w:id="209"/>
      <w:r>
        <w:rPr>
          <w:b/>
          <w:bCs/>
        </w:rPr>
        <w:t>Dang QL</w:t>
      </w:r>
      <w:r>
        <w:rPr>
          <w:b/>
          <w:bCs/>
        </w:rPr>
        <w:t xml:space="preserve">, </w:t>
      </w:r>
      <w:r>
        <w:rPr>
          <w:b/>
          <w:bCs/>
        </w:rPr>
        <w:t>Margolis HA</w:t>
      </w:r>
      <w:r>
        <w:rPr>
          <w:b/>
          <w:bCs/>
        </w:rPr>
        <w:t xml:space="preserve">, </w:t>
      </w:r>
      <w:r>
        <w:rPr>
          <w:b/>
          <w:bCs/>
        </w:rPr>
        <w:t>Sy M</w:t>
      </w:r>
      <w:r>
        <w:rPr>
          <w:b/>
          <w:bCs/>
        </w:rPr>
        <w:t xml:space="preserve">, </w:t>
      </w:r>
      <w:r>
        <w:rPr>
          <w:b/>
          <w:bCs/>
        </w:rPr>
        <w:t>Coyea MR</w:t>
      </w:r>
      <w:r>
        <w:rPr>
          <w:b/>
          <w:bCs/>
        </w:rPr>
        <w:t xml:space="preserve">, </w:t>
      </w:r>
      <w:r>
        <w:rPr>
          <w:b/>
          <w:bCs/>
        </w:rPr>
        <w:t>Collatz GJ</w:t>
      </w:r>
      <w:r>
        <w:rPr>
          <w:b/>
          <w:bCs/>
        </w:rPr>
        <w:t xml:space="preserve">, </w:t>
      </w:r>
      <w:r>
        <w:rPr>
          <w:b/>
          <w:bCs/>
        </w:rPr>
        <w:t>Walthall CL</w:t>
      </w:r>
      <w:r>
        <w:t xml:space="preserve">. </w:t>
      </w:r>
      <w:r>
        <w:rPr>
          <w:b/>
          <w:bCs/>
        </w:rPr>
        <w:t>1997</w:t>
      </w:r>
      <w:r>
        <w:t>. Profiles</w:t>
      </w:r>
      <w:r>
        <w:t xml:space="preserve"> of photosynthetically active radiation, nitrogen and photosynthetic capacity in the boreal forest: Implications for scaling from leaf to canopy. </w:t>
      </w:r>
      <w:r>
        <w:rPr>
          <w:i/>
          <w:iCs/>
        </w:rPr>
        <w:t>Journal of Geophysical Research: Atmospheres</w:t>
      </w:r>
      <w:r>
        <w:t xml:space="preserve"> </w:t>
      </w:r>
      <w:r>
        <w:rPr>
          <w:b/>
          <w:bCs/>
        </w:rPr>
        <w:t>102</w:t>
      </w:r>
      <w:r>
        <w:t>: 28845–28859.</w:t>
      </w:r>
    </w:p>
    <w:p w14:paraId="54B459E1" w14:textId="77777777" w:rsidR="005D1570" w:rsidRDefault="00075BA3">
      <w:pPr>
        <w:pStyle w:val="Bibliography"/>
      </w:pPr>
      <w:bookmarkStart w:id="211" w:name="ref-darwinIXObservationsStomata1898"/>
      <w:bookmarkEnd w:id="210"/>
      <w:r>
        <w:rPr>
          <w:b/>
          <w:bCs/>
        </w:rPr>
        <w:t>Darwin F</w:t>
      </w:r>
      <w:r>
        <w:t xml:space="preserve">. </w:t>
      </w:r>
      <w:r>
        <w:rPr>
          <w:b/>
          <w:bCs/>
        </w:rPr>
        <w:t>1898</w:t>
      </w:r>
      <w:r>
        <w:t xml:space="preserve">. IX. Observations on stomata. </w:t>
      </w:r>
      <w:r>
        <w:rPr>
          <w:i/>
          <w:iCs/>
        </w:rPr>
        <w:t>Ph</w:t>
      </w:r>
      <w:r>
        <w:rPr>
          <w:i/>
          <w:iCs/>
        </w:rPr>
        <w:t>ilosophical Transactions of the Royal Society of London. Series B, Containing Papers of a Biological Character</w:t>
      </w:r>
      <w:r>
        <w:t xml:space="preserve"> </w:t>
      </w:r>
      <w:r>
        <w:rPr>
          <w:b/>
          <w:bCs/>
        </w:rPr>
        <w:t>190</w:t>
      </w:r>
      <w:r>
        <w:t>: 531–621.</w:t>
      </w:r>
    </w:p>
    <w:p w14:paraId="25E8E48E" w14:textId="77777777" w:rsidR="005D1570" w:rsidRDefault="00075BA3">
      <w:pPr>
        <w:pStyle w:val="Bibliography"/>
      </w:pPr>
      <w:bookmarkStart w:id="212" w:name="ref-daudetWindSpeedLeaf1999"/>
      <w:bookmarkEnd w:id="211"/>
      <w:r>
        <w:rPr>
          <w:b/>
          <w:bCs/>
        </w:rPr>
        <w:t>Daudet FA</w:t>
      </w:r>
      <w:r>
        <w:rPr>
          <w:b/>
          <w:bCs/>
        </w:rPr>
        <w:t xml:space="preserve">, </w:t>
      </w:r>
      <w:r>
        <w:rPr>
          <w:b/>
          <w:bCs/>
        </w:rPr>
        <w:t>Le Roux X</w:t>
      </w:r>
      <w:r>
        <w:rPr>
          <w:b/>
          <w:bCs/>
        </w:rPr>
        <w:t xml:space="preserve">, </w:t>
      </w:r>
      <w:r>
        <w:rPr>
          <w:b/>
          <w:bCs/>
        </w:rPr>
        <w:t>Sinoquet H</w:t>
      </w:r>
      <w:r>
        <w:rPr>
          <w:b/>
          <w:bCs/>
        </w:rPr>
        <w:t xml:space="preserve">, </w:t>
      </w:r>
      <w:r>
        <w:rPr>
          <w:b/>
          <w:bCs/>
        </w:rPr>
        <w:t>Adam B</w:t>
      </w:r>
      <w:r>
        <w:t xml:space="preserve">. </w:t>
      </w:r>
      <w:r>
        <w:rPr>
          <w:b/>
          <w:bCs/>
        </w:rPr>
        <w:t>1999</w:t>
      </w:r>
      <w:r>
        <w:t>. Wind speed and leaf boundary layer conductance variation within tree crown: Consequ</w:t>
      </w:r>
      <w:r>
        <w:t xml:space="preserve">ences on leaf-to-atmosphere coupling and tree functions. </w:t>
      </w:r>
      <w:r>
        <w:rPr>
          <w:i/>
          <w:iCs/>
        </w:rPr>
        <w:t>Agricultural and Forest Meteorology</w:t>
      </w:r>
      <w:r>
        <w:t xml:space="preserve"> </w:t>
      </w:r>
      <w:r>
        <w:rPr>
          <w:b/>
          <w:bCs/>
        </w:rPr>
        <w:t>97</w:t>
      </w:r>
      <w:r>
        <w:t>: 171–185.</w:t>
      </w:r>
    </w:p>
    <w:p w14:paraId="7294F0ED" w14:textId="77777777" w:rsidR="005D1570" w:rsidRDefault="00075BA3">
      <w:pPr>
        <w:pStyle w:val="Bibliography"/>
      </w:pPr>
      <w:bookmarkStart w:id="213" w:name="Xcba21de383dbfe5f64c19c7c884069cf42c7653"/>
      <w:bookmarkEnd w:id="212"/>
      <w:r>
        <w:rPr>
          <w:b/>
          <w:bCs/>
        </w:rPr>
        <w:t>Davis KT</w:t>
      </w:r>
      <w:r>
        <w:rPr>
          <w:b/>
          <w:bCs/>
        </w:rPr>
        <w:t xml:space="preserve">, </w:t>
      </w:r>
      <w:r>
        <w:rPr>
          <w:b/>
          <w:bCs/>
        </w:rPr>
        <w:t>Dobrowski SZ</w:t>
      </w:r>
      <w:r>
        <w:rPr>
          <w:b/>
          <w:bCs/>
        </w:rPr>
        <w:t xml:space="preserve">, </w:t>
      </w:r>
      <w:r>
        <w:rPr>
          <w:b/>
          <w:bCs/>
        </w:rPr>
        <w:t>Holden ZA</w:t>
      </w:r>
      <w:r>
        <w:rPr>
          <w:b/>
          <w:bCs/>
        </w:rPr>
        <w:t xml:space="preserve">, </w:t>
      </w:r>
      <w:r>
        <w:rPr>
          <w:b/>
          <w:bCs/>
        </w:rPr>
        <w:t>Higuera PE</w:t>
      </w:r>
      <w:r>
        <w:rPr>
          <w:b/>
          <w:bCs/>
        </w:rPr>
        <w:t xml:space="preserve">, </w:t>
      </w:r>
      <w:r>
        <w:rPr>
          <w:b/>
          <w:bCs/>
        </w:rPr>
        <w:t>Abatzoglou JT</w:t>
      </w:r>
      <w:r>
        <w:t xml:space="preserve">. </w:t>
      </w:r>
      <w:r>
        <w:rPr>
          <w:b/>
          <w:bCs/>
        </w:rPr>
        <w:t>2019a</w:t>
      </w:r>
      <w:r>
        <w:t>. Microclimatic buffering in forests of the future: The role of local water balance</w:t>
      </w:r>
      <w:r>
        <w:t xml:space="preserve">. </w:t>
      </w:r>
      <w:r>
        <w:rPr>
          <w:i/>
          <w:iCs/>
        </w:rPr>
        <w:t>Ecography</w:t>
      </w:r>
      <w:r>
        <w:t xml:space="preserve"> </w:t>
      </w:r>
      <w:r>
        <w:rPr>
          <w:b/>
          <w:bCs/>
        </w:rPr>
        <w:t>42</w:t>
      </w:r>
      <w:r>
        <w:t>: 1–11.</w:t>
      </w:r>
    </w:p>
    <w:p w14:paraId="56EBB007" w14:textId="77777777" w:rsidR="005D1570" w:rsidRDefault="00075BA3">
      <w:pPr>
        <w:pStyle w:val="Bibliography"/>
      </w:pPr>
      <w:bookmarkStart w:id="214" w:name="X6ab33c8c70c8490039a622db77b2e0fc1e5c9cf"/>
      <w:bookmarkEnd w:id="213"/>
      <w:r>
        <w:rPr>
          <w:b/>
          <w:bCs/>
        </w:rPr>
        <w:t>Davis FW</w:t>
      </w:r>
      <w:r>
        <w:rPr>
          <w:b/>
          <w:bCs/>
        </w:rPr>
        <w:t xml:space="preserve">, </w:t>
      </w:r>
      <w:r>
        <w:rPr>
          <w:b/>
          <w:bCs/>
        </w:rPr>
        <w:t>Synes NW</w:t>
      </w:r>
      <w:r>
        <w:rPr>
          <w:b/>
          <w:bCs/>
        </w:rPr>
        <w:t xml:space="preserve">, </w:t>
      </w:r>
      <w:r>
        <w:rPr>
          <w:b/>
          <w:bCs/>
        </w:rPr>
        <w:t>Fricker GA</w:t>
      </w:r>
      <w:r>
        <w:rPr>
          <w:b/>
          <w:bCs/>
        </w:rPr>
        <w:t xml:space="preserve">, </w:t>
      </w:r>
      <w:r>
        <w:rPr>
          <w:b/>
          <w:bCs/>
        </w:rPr>
        <w:t>McCullough IM</w:t>
      </w:r>
      <w:r>
        <w:rPr>
          <w:b/>
          <w:bCs/>
        </w:rPr>
        <w:t xml:space="preserve">, </w:t>
      </w:r>
      <w:r>
        <w:rPr>
          <w:b/>
          <w:bCs/>
        </w:rPr>
        <w:t>Serra-Diaz JM</w:t>
      </w:r>
      <w:r>
        <w:rPr>
          <w:b/>
          <w:bCs/>
        </w:rPr>
        <w:t xml:space="preserve">, </w:t>
      </w:r>
      <w:r>
        <w:rPr>
          <w:b/>
          <w:bCs/>
        </w:rPr>
        <w:t>Franklin J</w:t>
      </w:r>
      <w:r>
        <w:rPr>
          <w:b/>
          <w:bCs/>
        </w:rPr>
        <w:t xml:space="preserve">, </w:t>
      </w:r>
      <w:r>
        <w:rPr>
          <w:b/>
          <w:bCs/>
        </w:rPr>
        <w:t>Flint AL</w:t>
      </w:r>
      <w:r>
        <w:t xml:space="preserve">. </w:t>
      </w:r>
      <w:r>
        <w:rPr>
          <w:b/>
          <w:bCs/>
        </w:rPr>
        <w:t>2019b</w:t>
      </w:r>
      <w:r>
        <w:t>. LiDAR-derived topography and forest structure predict fine-scale variation in daily surface temperatures in oak savanna and conifer forest land</w:t>
      </w:r>
      <w:r>
        <w:t xml:space="preserve">scapes. </w:t>
      </w:r>
      <w:r>
        <w:rPr>
          <w:i/>
          <w:iCs/>
        </w:rPr>
        <w:t>Agricultural and Forest Meteorology</w:t>
      </w:r>
      <w:r>
        <w:t xml:space="preserve"> </w:t>
      </w:r>
      <w:r>
        <w:rPr>
          <w:b/>
          <w:bCs/>
        </w:rPr>
        <w:t>269–270</w:t>
      </w:r>
      <w:r>
        <w:t>: 192–202.</w:t>
      </w:r>
    </w:p>
    <w:p w14:paraId="2ACCE72B" w14:textId="77777777" w:rsidR="005D1570" w:rsidRDefault="00075BA3">
      <w:pPr>
        <w:pStyle w:val="Bibliography"/>
      </w:pPr>
      <w:bookmarkStart w:id="215" w:name="ref-decastroLightSpectralComposition2000"/>
      <w:bookmarkEnd w:id="214"/>
      <w:r>
        <w:rPr>
          <w:b/>
          <w:bCs/>
        </w:rPr>
        <w:t>de Castro F</w:t>
      </w:r>
      <w:r>
        <w:t xml:space="preserve">. </w:t>
      </w:r>
      <w:r>
        <w:rPr>
          <w:b/>
          <w:bCs/>
        </w:rPr>
        <w:t>2000</w:t>
      </w:r>
      <w:r>
        <w:t xml:space="preserve">. Light spectral composition in a tropical forest: Measurements and model. </w:t>
      </w:r>
      <w:r>
        <w:rPr>
          <w:i/>
          <w:iCs/>
        </w:rPr>
        <w:t>Tree Physiology</w:t>
      </w:r>
      <w:r>
        <w:t xml:space="preserve"> </w:t>
      </w:r>
      <w:r>
        <w:rPr>
          <w:b/>
          <w:bCs/>
        </w:rPr>
        <w:t>20</w:t>
      </w:r>
      <w:r>
        <w:t>: 49–56.</w:t>
      </w:r>
    </w:p>
    <w:p w14:paraId="11CD224F" w14:textId="77777777" w:rsidR="005D1570" w:rsidRDefault="00075BA3">
      <w:pPr>
        <w:pStyle w:val="Bibliography"/>
      </w:pPr>
      <w:bookmarkStart w:id="216" w:name="X552fb1a5772b032dc2f7782802f0e80bb8c3ec3"/>
      <w:bookmarkEnd w:id="215"/>
      <w:r>
        <w:rPr>
          <w:b/>
          <w:bCs/>
        </w:rPr>
        <w:lastRenderedPageBreak/>
        <w:t>De Frenne P</w:t>
      </w:r>
      <w:r>
        <w:rPr>
          <w:b/>
          <w:bCs/>
        </w:rPr>
        <w:t xml:space="preserve">, </w:t>
      </w:r>
      <w:r>
        <w:rPr>
          <w:b/>
          <w:bCs/>
        </w:rPr>
        <w:t>Lenoir J</w:t>
      </w:r>
      <w:r>
        <w:rPr>
          <w:b/>
          <w:bCs/>
        </w:rPr>
        <w:t xml:space="preserve">, </w:t>
      </w:r>
      <w:r>
        <w:rPr>
          <w:b/>
          <w:bCs/>
        </w:rPr>
        <w:t>Luoto M</w:t>
      </w:r>
      <w:r>
        <w:rPr>
          <w:b/>
          <w:bCs/>
        </w:rPr>
        <w:t xml:space="preserve">, </w:t>
      </w:r>
      <w:r>
        <w:rPr>
          <w:b/>
          <w:bCs/>
        </w:rPr>
        <w:t>Scheffers BR</w:t>
      </w:r>
      <w:r>
        <w:rPr>
          <w:b/>
          <w:bCs/>
        </w:rPr>
        <w:t xml:space="preserve">, </w:t>
      </w:r>
      <w:r>
        <w:rPr>
          <w:b/>
          <w:bCs/>
        </w:rPr>
        <w:t>Zellweger F</w:t>
      </w:r>
      <w:r>
        <w:rPr>
          <w:b/>
          <w:bCs/>
        </w:rPr>
        <w:t xml:space="preserve">, </w:t>
      </w:r>
      <w:r>
        <w:rPr>
          <w:b/>
          <w:bCs/>
        </w:rPr>
        <w:t>Aalto J</w:t>
      </w:r>
      <w:r>
        <w:rPr>
          <w:b/>
          <w:bCs/>
        </w:rPr>
        <w:t xml:space="preserve">, </w:t>
      </w:r>
      <w:r>
        <w:rPr>
          <w:b/>
          <w:bCs/>
        </w:rPr>
        <w:t>Ashcroft MB</w:t>
      </w:r>
      <w:r>
        <w:rPr>
          <w:b/>
          <w:bCs/>
        </w:rPr>
        <w:t xml:space="preserve">, </w:t>
      </w:r>
      <w:r>
        <w:rPr>
          <w:b/>
          <w:bCs/>
        </w:rPr>
        <w:t>Christiansen DM</w:t>
      </w:r>
      <w:r>
        <w:rPr>
          <w:b/>
          <w:bCs/>
        </w:rPr>
        <w:t xml:space="preserve">, </w:t>
      </w:r>
      <w:r>
        <w:rPr>
          <w:b/>
          <w:bCs/>
        </w:rPr>
        <w:t>Decocq G</w:t>
      </w:r>
      <w:r>
        <w:rPr>
          <w:b/>
          <w:bCs/>
        </w:rPr>
        <w:t xml:space="preserve">, </w:t>
      </w:r>
      <w:r>
        <w:rPr>
          <w:b/>
          <w:bCs/>
        </w:rPr>
        <w:t>Pauw KD</w:t>
      </w:r>
      <w:r>
        <w:rPr>
          <w:b/>
          <w:bCs/>
        </w:rPr>
        <w:t xml:space="preserve">, </w:t>
      </w:r>
      <w:r>
        <w:rPr>
          <w:b/>
          <w:bCs/>
          <w:i/>
          <w:iCs/>
        </w:rPr>
        <w:t>et al.</w:t>
      </w:r>
      <w:r>
        <w:t xml:space="preserve"> </w:t>
      </w:r>
      <w:r>
        <w:rPr>
          <w:b/>
          <w:bCs/>
        </w:rPr>
        <w:t>2021</w:t>
      </w:r>
      <w:r>
        <w:t xml:space="preserve">. Forest microclimates and climate change: Importance, drivers and future research agenda. </w:t>
      </w:r>
      <w:r>
        <w:rPr>
          <w:i/>
          <w:iCs/>
        </w:rPr>
        <w:t>Global Change Biology</w:t>
      </w:r>
      <w:r>
        <w:t xml:space="preserve"> </w:t>
      </w:r>
      <w:r>
        <w:rPr>
          <w:b/>
          <w:bCs/>
        </w:rPr>
        <w:t>27</w:t>
      </w:r>
      <w:r>
        <w:t>: 2279–2297.</w:t>
      </w:r>
    </w:p>
    <w:p w14:paraId="05A9E155" w14:textId="77777777" w:rsidR="005D1570" w:rsidRDefault="00075BA3">
      <w:pPr>
        <w:pStyle w:val="Bibliography"/>
      </w:pPr>
      <w:bookmarkStart w:id="217" w:name="Xb5cd92ee10db8a3d14a410a6c77bd63daa52e24"/>
      <w:bookmarkEnd w:id="216"/>
      <w:r>
        <w:rPr>
          <w:b/>
          <w:bCs/>
        </w:rPr>
        <w:t>De Frenne P</w:t>
      </w:r>
      <w:r>
        <w:rPr>
          <w:b/>
          <w:bCs/>
        </w:rPr>
        <w:t xml:space="preserve">, </w:t>
      </w:r>
      <w:r>
        <w:rPr>
          <w:b/>
          <w:bCs/>
        </w:rPr>
        <w:t>Zellweger F</w:t>
      </w:r>
      <w:r>
        <w:rPr>
          <w:b/>
          <w:bCs/>
        </w:rPr>
        <w:t xml:space="preserve">, </w:t>
      </w:r>
      <w:r>
        <w:rPr>
          <w:b/>
          <w:bCs/>
        </w:rPr>
        <w:t>Rodríguez-Sánchez F</w:t>
      </w:r>
      <w:r>
        <w:rPr>
          <w:b/>
          <w:bCs/>
        </w:rPr>
        <w:t xml:space="preserve">, </w:t>
      </w:r>
      <w:r>
        <w:rPr>
          <w:b/>
          <w:bCs/>
        </w:rPr>
        <w:t>Scheffers BR</w:t>
      </w:r>
      <w:r>
        <w:rPr>
          <w:b/>
          <w:bCs/>
        </w:rPr>
        <w:t xml:space="preserve">, </w:t>
      </w:r>
      <w:r>
        <w:rPr>
          <w:b/>
          <w:bCs/>
        </w:rPr>
        <w:t>Hylande</w:t>
      </w:r>
      <w:r>
        <w:rPr>
          <w:b/>
          <w:bCs/>
        </w:rPr>
        <w:t>r K</w:t>
      </w:r>
      <w:r>
        <w:rPr>
          <w:b/>
          <w:bCs/>
        </w:rPr>
        <w:t xml:space="preserve">, </w:t>
      </w:r>
      <w:r>
        <w:rPr>
          <w:b/>
          <w:bCs/>
        </w:rPr>
        <w:t>Luoto M</w:t>
      </w:r>
      <w:r>
        <w:rPr>
          <w:b/>
          <w:bCs/>
        </w:rPr>
        <w:t xml:space="preserve">, </w:t>
      </w:r>
      <w:r>
        <w:rPr>
          <w:b/>
          <w:bCs/>
        </w:rPr>
        <w:t>Vellend M</w:t>
      </w:r>
      <w:r>
        <w:rPr>
          <w:b/>
          <w:bCs/>
        </w:rPr>
        <w:t xml:space="preserve">, </w:t>
      </w:r>
      <w:r>
        <w:rPr>
          <w:b/>
          <w:bCs/>
        </w:rPr>
        <w:t>Verheyen K</w:t>
      </w:r>
      <w:r>
        <w:rPr>
          <w:b/>
          <w:bCs/>
        </w:rPr>
        <w:t xml:space="preserve">, </w:t>
      </w:r>
      <w:r>
        <w:rPr>
          <w:b/>
          <w:bCs/>
        </w:rPr>
        <w:t>Lenoir J</w:t>
      </w:r>
      <w:r>
        <w:t xml:space="preserve">. </w:t>
      </w:r>
      <w:r>
        <w:rPr>
          <w:b/>
          <w:bCs/>
        </w:rPr>
        <w:t>2019</w:t>
      </w:r>
      <w:r>
        <w:t xml:space="preserve">. Global buffering of temperatures under forest canopies. </w:t>
      </w:r>
      <w:r>
        <w:rPr>
          <w:i/>
          <w:iCs/>
        </w:rPr>
        <w:t>Nature Ecology &amp; Evolution</w:t>
      </w:r>
      <w:r>
        <w:t xml:space="preserve"> </w:t>
      </w:r>
      <w:r>
        <w:rPr>
          <w:b/>
          <w:bCs/>
        </w:rPr>
        <w:t>3</w:t>
      </w:r>
      <w:r>
        <w:t>: 744–749.</w:t>
      </w:r>
    </w:p>
    <w:p w14:paraId="613628EF" w14:textId="77777777" w:rsidR="005D1570" w:rsidRDefault="00075BA3">
      <w:pPr>
        <w:pStyle w:val="Bibliography"/>
      </w:pPr>
      <w:bookmarkStart w:id="218" w:name="Xa9c8c83f53e022a0a5889ac8f3e96c8122f9aaa"/>
      <w:bookmarkEnd w:id="217"/>
      <w:r>
        <w:rPr>
          <w:b/>
          <w:bCs/>
        </w:rPr>
        <w:t>De Pury DGG</w:t>
      </w:r>
      <w:r>
        <w:rPr>
          <w:b/>
          <w:bCs/>
        </w:rPr>
        <w:t xml:space="preserve">, </w:t>
      </w:r>
      <w:r>
        <w:rPr>
          <w:b/>
          <w:bCs/>
        </w:rPr>
        <w:t>Farquhar GD</w:t>
      </w:r>
      <w:r>
        <w:t xml:space="preserve">. </w:t>
      </w:r>
      <w:r>
        <w:rPr>
          <w:b/>
          <w:bCs/>
        </w:rPr>
        <w:t>1997</w:t>
      </w:r>
      <w:r>
        <w:t xml:space="preserve">. Simple scaling of photosynthesis from leaves to canopies without the errors </w:t>
      </w:r>
      <w:r>
        <w:t xml:space="preserve">of big-leaf models. </w:t>
      </w:r>
      <w:r>
        <w:rPr>
          <w:i/>
          <w:iCs/>
        </w:rPr>
        <w:t>Plant Cell Environ</w:t>
      </w:r>
      <w:r>
        <w:t xml:space="preserve"> </w:t>
      </w:r>
      <w:r>
        <w:rPr>
          <w:b/>
          <w:bCs/>
        </w:rPr>
        <w:t>20</w:t>
      </w:r>
      <w:r>
        <w:t>: 537–557.</w:t>
      </w:r>
    </w:p>
    <w:p w14:paraId="75CD355C" w14:textId="77777777" w:rsidR="005D1570" w:rsidRDefault="00075BA3">
      <w:pPr>
        <w:pStyle w:val="Bibliography"/>
      </w:pPr>
      <w:bookmarkStart w:id="219" w:name="ref-denmeadScalarTransportPlant1987"/>
      <w:bookmarkEnd w:id="218"/>
      <w:r>
        <w:rPr>
          <w:b/>
          <w:bCs/>
        </w:rPr>
        <w:t>Denmead OT</w:t>
      </w:r>
      <w:r>
        <w:rPr>
          <w:b/>
          <w:bCs/>
        </w:rPr>
        <w:t xml:space="preserve">, </w:t>
      </w:r>
      <w:r>
        <w:rPr>
          <w:b/>
          <w:bCs/>
        </w:rPr>
        <w:t>Bradley EF</w:t>
      </w:r>
      <w:r>
        <w:t xml:space="preserve">. </w:t>
      </w:r>
      <w:r>
        <w:rPr>
          <w:b/>
          <w:bCs/>
        </w:rPr>
        <w:t>1987</w:t>
      </w:r>
      <w:r>
        <w:t xml:space="preserve">. On Scalar Transport in Plant Canopies. </w:t>
      </w:r>
      <w:r>
        <w:rPr>
          <w:i/>
          <w:iCs/>
        </w:rPr>
        <w:t>Irrig Sci</w:t>
      </w:r>
      <w:r>
        <w:t xml:space="preserve"> </w:t>
      </w:r>
      <w:r>
        <w:rPr>
          <w:b/>
          <w:bCs/>
        </w:rPr>
        <w:t>8</w:t>
      </w:r>
      <w:r>
        <w:t>: 131–149.</w:t>
      </w:r>
    </w:p>
    <w:p w14:paraId="5C84F0C6" w14:textId="77777777" w:rsidR="005D1570" w:rsidRDefault="00075BA3">
      <w:pPr>
        <w:pStyle w:val="Bibliography"/>
      </w:pPr>
      <w:bookmarkStart w:id="220" w:name="ref-dettoSpatialVariabilityTropical2015"/>
      <w:bookmarkEnd w:id="219"/>
      <w:r>
        <w:rPr>
          <w:b/>
          <w:bCs/>
        </w:rPr>
        <w:t>Detto M</w:t>
      </w:r>
      <w:r>
        <w:rPr>
          <w:b/>
          <w:bCs/>
        </w:rPr>
        <w:t xml:space="preserve">, </w:t>
      </w:r>
      <w:r>
        <w:rPr>
          <w:b/>
          <w:bCs/>
        </w:rPr>
        <w:t>Asner GP</w:t>
      </w:r>
      <w:r>
        <w:rPr>
          <w:b/>
          <w:bCs/>
        </w:rPr>
        <w:t xml:space="preserve">, </w:t>
      </w:r>
      <w:r>
        <w:rPr>
          <w:b/>
          <w:bCs/>
        </w:rPr>
        <w:t>Muller-Landau HC</w:t>
      </w:r>
      <w:r>
        <w:rPr>
          <w:b/>
          <w:bCs/>
        </w:rPr>
        <w:t xml:space="preserve">, </w:t>
      </w:r>
      <w:r>
        <w:rPr>
          <w:b/>
          <w:bCs/>
        </w:rPr>
        <w:t>Sonnentag O</w:t>
      </w:r>
      <w:r>
        <w:t xml:space="preserve">. </w:t>
      </w:r>
      <w:r>
        <w:rPr>
          <w:b/>
          <w:bCs/>
        </w:rPr>
        <w:t>2015</w:t>
      </w:r>
      <w:r>
        <w:t xml:space="preserve">. Spatial variability in tropical forest leaf area density from multireturn lidar and modeling. </w:t>
      </w:r>
      <w:r>
        <w:rPr>
          <w:i/>
          <w:iCs/>
        </w:rPr>
        <w:t>Journal of Geophysical Research: Biogeosciences</w:t>
      </w:r>
      <w:r>
        <w:t xml:space="preserve"> </w:t>
      </w:r>
      <w:r>
        <w:rPr>
          <w:b/>
          <w:bCs/>
        </w:rPr>
        <w:t>120</w:t>
      </w:r>
      <w:r>
        <w:t>: 294–309.</w:t>
      </w:r>
    </w:p>
    <w:p w14:paraId="7315BA90" w14:textId="77777777" w:rsidR="005D1570" w:rsidRDefault="00075BA3">
      <w:pPr>
        <w:pStyle w:val="Bibliography"/>
      </w:pPr>
      <w:bookmarkStart w:id="221" w:name="ref-dietzVerticalPatternsDuration2007"/>
      <w:bookmarkEnd w:id="220"/>
      <w:r>
        <w:rPr>
          <w:b/>
          <w:bCs/>
        </w:rPr>
        <w:t>Dietz J</w:t>
      </w:r>
      <w:r>
        <w:rPr>
          <w:b/>
          <w:bCs/>
        </w:rPr>
        <w:t xml:space="preserve">, </w:t>
      </w:r>
      <w:r>
        <w:rPr>
          <w:b/>
          <w:bCs/>
        </w:rPr>
        <w:t>Leuschner C</w:t>
      </w:r>
      <w:r>
        <w:rPr>
          <w:b/>
          <w:bCs/>
        </w:rPr>
        <w:t xml:space="preserve">, </w:t>
      </w:r>
      <w:r>
        <w:rPr>
          <w:b/>
          <w:bCs/>
        </w:rPr>
        <w:t>Hölscher D</w:t>
      </w:r>
      <w:r>
        <w:rPr>
          <w:b/>
          <w:bCs/>
        </w:rPr>
        <w:t xml:space="preserve">, </w:t>
      </w:r>
      <w:r>
        <w:rPr>
          <w:b/>
          <w:bCs/>
        </w:rPr>
        <w:t>Kreilein H</w:t>
      </w:r>
      <w:r>
        <w:t xml:space="preserve">. </w:t>
      </w:r>
      <w:r>
        <w:rPr>
          <w:b/>
          <w:bCs/>
        </w:rPr>
        <w:t>2007</w:t>
      </w:r>
      <w:r>
        <w:t>. Vertical patterns and duration of surface wetn</w:t>
      </w:r>
      <w:r>
        <w:t xml:space="preserve">ess in an old-growth tropical montane forest, Indonesia. </w:t>
      </w:r>
      <w:r>
        <w:rPr>
          <w:i/>
          <w:iCs/>
        </w:rPr>
        <w:t>Flora - Morphology, Distribution, Functional Ecology of Plants</w:t>
      </w:r>
      <w:r>
        <w:t xml:space="preserve"> </w:t>
      </w:r>
      <w:r>
        <w:rPr>
          <w:b/>
          <w:bCs/>
        </w:rPr>
        <w:t>202</w:t>
      </w:r>
      <w:r>
        <w:t>: 111–117.</w:t>
      </w:r>
    </w:p>
    <w:p w14:paraId="23A30FF7" w14:textId="77777777" w:rsidR="005D1570" w:rsidRDefault="00075BA3">
      <w:pPr>
        <w:pStyle w:val="Bibliography"/>
      </w:pPr>
      <w:bookmarkStart w:id="222" w:name="ref-dongBiophysicalHomoeostasisLeaf2017"/>
      <w:bookmarkEnd w:id="221"/>
      <w:r>
        <w:rPr>
          <w:b/>
          <w:bCs/>
        </w:rPr>
        <w:t>Dong N</w:t>
      </w:r>
      <w:r>
        <w:rPr>
          <w:b/>
          <w:bCs/>
        </w:rPr>
        <w:t xml:space="preserve">, </w:t>
      </w:r>
      <w:r>
        <w:rPr>
          <w:b/>
          <w:bCs/>
        </w:rPr>
        <w:t>Prentice IC</w:t>
      </w:r>
      <w:r>
        <w:rPr>
          <w:b/>
          <w:bCs/>
        </w:rPr>
        <w:t xml:space="preserve">, </w:t>
      </w:r>
      <w:r>
        <w:rPr>
          <w:b/>
          <w:bCs/>
        </w:rPr>
        <w:t>Harrison SP</w:t>
      </w:r>
      <w:r>
        <w:rPr>
          <w:b/>
          <w:bCs/>
        </w:rPr>
        <w:t xml:space="preserve">, </w:t>
      </w:r>
      <w:r>
        <w:rPr>
          <w:b/>
          <w:bCs/>
        </w:rPr>
        <w:t>Song QH</w:t>
      </w:r>
      <w:r>
        <w:rPr>
          <w:b/>
          <w:bCs/>
        </w:rPr>
        <w:t xml:space="preserve">, </w:t>
      </w:r>
      <w:r>
        <w:rPr>
          <w:b/>
          <w:bCs/>
        </w:rPr>
        <w:t>Zhang YP</w:t>
      </w:r>
      <w:r>
        <w:t xml:space="preserve">. </w:t>
      </w:r>
      <w:r>
        <w:rPr>
          <w:b/>
          <w:bCs/>
        </w:rPr>
        <w:t>2017</w:t>
      </w:r>
      <w:r>
        <w:t>. Biophysical homoeostasis of leaf temperature: A neglected proce</w:t>
      </w:r>
      <w:r>
        <w:t xml:space="preserve">ss for vegetation and land-surface modelling. </w:t>
      </w:r>
      <w:r>
        <w:rPr>
          <w:i/>
          <w:iCs/>
        </w:rPr>
        <w:t>Global Ecology and Biogeography</w:t>
      </w:r>
      <w:r>
        <w:t xml:space="preserve"> </w:t>
      </w:r>
      <w:r>
        <w:rPr>
          <w:b/>
          <w:bCs/>
        </w:rPr>
        <w:t>26</w:t>
      </w:r>
      <w:r>
        <w:t>: 998–1007.</w:t>
      </w:r>
    </w:p>
    <w:p w14:paraId="41A82EB4" w14:textId="77777777" w:rsidR="005D1570" w:rsidRDefault="00075BA3">
      <w:pPr>
        <w:pStyle w:val="Bibliography"/>
      </w:pPr>
      <w:bookmarkStart w:id="223" w:name="ref-doughtyAreTropicalForests2008"/>
      <w:bookmarkEnd w:id="222"/>
      <w:r>
        <w:rPr>
          <w:b/>
          <w:bCs/>
        </w:rPr>
        <w:t>Doughty CE</w:t>
      </w:r>
      <w:r>
        <w:rPr>
          <w:b/>
          <w:bCs/>
        </w:rPr>
        <w:t xml:space="preserve">, </w:t>
      </w:r>
      <w:r>
        <w:rPr>
          <w:b/>
          <w:bCs/>
        </w:rPr>
        <w:t>Goulden ML</w:t>
      </w:r>
      <w:r>
        <w:t xml:space="preserve">. </w:t>
      </w:r>
      <w:r>
        <w:rPr>
          <w:b/>
          <w:bCs/>
        </w:rPr>
        <w:t>2008</w:t>
      </w:r>
      <w:r>
        <w:t xml:space="preserve">. Are tropical forests near a high temperature threshold? </w:t>
      </w:r>
      <w:r>
        <w:rPr>
          <w:i/>
          <w:iCs/>
        </w:rPr>
        <w:t>Journal of Geophysical Research: Biogeosciences</w:t>
      </w:r>
      <w:r>
        <w:t xml:space="preserve"> </w:t>
      </w:r>
      <w:r>
        <w:rPr>
          <w:b/>
          <w:bCs/>
        </w:rPr>
        <w:t>113</w:t>
      </w:r>
      <w:r>
        <w:t>.</w:t>
      </w:r>
    </w:p>
    <w:p w14:paraId="6C147D2A" w14:textId="77777777" w:rsidR="005D1570" w:rsidRDefault="00075BA3">
      <w:pPr>
        <w:pStyle w:val="Bibliography"/>
      </w:pPr>
      <w:bookmarkStart w:id="224" w:name="ref-drakeNoEvidenceHomeostatic2020"/>
      <w:bookmarkEnd w:id="223"/>
      <w:r>
        <w:rPr>
          <w:b/>
          <w:bCs/>
        </w:rPr>
        <w:t>Drake JE</w:t>
      </w:r>
      <w:r>
        <w:rPr>
          <w:b/>
          <w:bCs/>
        </w:rPr>
        <w:t xml:space="preserve">, </w:t>
      </w:r>
      <w:r>
        <w:rPr>
          <w:b/>
          <w:bCs/>
        </w:rPr>
        <w:t>Harwood R</w:t>
      </w:r>
      <w:r>
        <w:rPr>
          <w:b/>
          <w:bCs/>
        </w:rPr>
        <w:t xml:space="preserve">, </w:t>
      </w:r>
      <w:r>
        <w:rPr>
          <w:b/>
          <w:bCs/>
        </w:rPr>
        <w:t>Vårh</w:t>
      </w:r>
      <w:r>
        <w:rPr>
          <w:b/>
          <w:bCs/>
        </w:rPr>
        <w:t>ammar A</w:t>
      </w:r>
      <w:r>
        <w:rPr>
          <w:b/>
          <w:bCs/>
        </w:rPr>
        <w:t xml:space="preserve">, </w:t>
      </w:r>
      <w:r>
        <w:rPr>
          <w:b/>
          <w:bCs/>
        </w:rPr>
        <w:t>Barbour MM</w:t>
      </w:r>
      <w:r>
        <w:rPr>
          <w:b/>
          <w:bCs/>
        </w:rPr>
        <w:t xml:space="preserve">, </w:t>
      </w:r>
      <w:r>
        <w:rPr>
          <w:b/>
          <w:bCs/>
        </w:rPr>
        <w:t>Reich PB</w:t>
      </w:r>
      <w:r>
        <w:rPr>
          <w:b/>
          <w:bCs/>
        </w:rPr>
        <w:t xml:space="preserve">, </w:t>
      </w:r>
      <w:r>
        <w:rPr>
          <w:b/>
          <w:bCs/>
        </w:rPr>
        <w:t>Barton CVM</w:t>
      </w:r>
      <w:r>
        <w:rPr>
          <w:b/>
          <w:bCs/>
        </w:rPr>
        <w:t xml:space="preserve">, </w:t>
      </w:r>
      <w:r>
        <w:rPr>
          <w:b/>
          <w:bCs/>
        </w:rPr>
        <w:t>Tjoelker MG</w:t>
      </w:r>
      <w:r>
        <w:t xml:space="preserve">. </w:t>
      </w:r>
      <w:r>
        <w:rPr>
          <w:b/>
          <w:bCs/>
        </w:rPr>
        <w:t>2020</w:t>
      </w:r>
      <w:r>
        <w:t xml:space="preserve">. No evidence of homeostatic regulation of leaf temperature in Eucalyptus parramattensis trees: Integration of CO2 flux and oxygen isotope methodologies. </w:t>
      </w:r>
      <w:r>
        <w:rPr>
          <w:i/>
          <w:iCs/>
        </w:rPr>
        <w:t>New Phytologist</w:t>
      </w:r>
      <w:r>
        <w:t xml:space="preserve"> </w:t>
      </w:r>
      <w:r>
        <w:rPr>
          <w:b/>
          <w:bCs/>
        </w:rPr>
        <w:t>228</w:t>
      </w:r>
      <w:r>
        <w:t>: 1511–1523.</w:t>
      </w:r>
    </w:p>
    <w:p w14:paraId="6912A2ED" w14:textId="77777777" w:rsidR="005D1570" w:rsidRDefault="00075BA3">
      <w:pPr>
        <w:pStyle w:val="Bibliography"/>
      </w:pPr>
      <w:bookmarkStart w:id="225" w:name="ref-duffyHowCloseAre2021"/>
      <w:bookmarkEnd w:id="224"/>
      <w:r>
        <w:rPr>
          <w:b/>
          <w:bCs/>
        </w:rPr>
        <w:t>Duffy KA</w:t>
      </w:r>
      <w:r>
        <w:rPr>
          <w:b/>
          <w:bCs/>
        </w:rPr>
        <w:t xml:space="preserve">, </w:t>
      </w:r>
      <w:r>
        <w:rPr>
          <w:b/>
          <w:bCs/>
        </w:rPr>
        <w:t>Schwalm CR</w:t>
      </w:r>
      <w:r>
        <w:rPr>
          <w:b/>
          <w:bCs/>
        </w:rPr>
        <w:t xml:space="preserve">, </w:t>
      </w:r>
      <w:r>
        <w:rPr>
          <w:b/>
          <w:bCs/>
        </w:rPr>
        <w:t>Arcus VL</w:t>
      </w:r>
      <w:r>
        <w:rPr>
          <w:b/>
          <w:bCs/>
        </w:rPr>
        <w:t xml:space="preserve">, </w:t>
      </w:r>
      <w:r>
        <w:rPr>
          <w:b/>
          <w:bCs/>
        </w:rPr>
        <w:t>Koch GW</w:t>
      </w:r>
      <w:r>
        <w:rPr>
          <w:b/>
          <w:bCs/>
        </w:rPr>
        <w:t xml:space="preserve">, </w:t>
      </w:r>
      <w:r>
        <w:rPr>
          <w:b/>
          <w:bCs/>
        </w:rPr>
        <w:t>Liang LL</w:t>
      </w:r>
      <w:r>
        <w:rPr>
          <w:b/>
          <w:bCs/>
        </w:rPr>
        <w:t xml:space="preserve">, </w:t>
      </w:r>
      <w:r>
        <w:rPr>
          <w:b/>
          <w:bCs/>
        </w:rPr>
        <w:t>Schipper LA</w:t>
      </w:r>
      <w:r>
        <w:t xml:space="preserve">. </w:t>
      </w:r>
      <w:r>
        <w:rPr>
          <w:b/>
          <w:bCs/>
        </w:rPr>
        <w:t>2021</w:t>
      </w:r>
      <w:r>
        <w:t xml:space="preserve">. How close are we to the temperature tipping point of the terrestrial biosphere? </w:t>
      </w:r>
      <w:r>
        <w:rPr>
          <w:i/>
          <w:iCs/>
        </w:rPr>
        <w:t>Science Advances</w:t>
      </w:r>
      <w:r>
        <w:t xml:space="preserve"> </w:t>
      </w:r>
      <w:r>
        <w:rPr>
          <w:b/>
          <w:bCs/>
        </w:rPr>
        <w:t>7</w:t>
      </w:r>
      <w:r>
        <w:t>: eaay1052.</w:t>
      </w:r>
    </w:p>
    <w:p w14:paraId="0B0142E1" w14:textId="77777777" w:rsidR="005D1570" w:rsidRDefault="00075BA3">
      <w:pPr>
        <w:pStyle w:val="Bibliography"/>
      </w:pPr>
      <w:bookmarkStart w:id="226" w:name="X3002d96248fc249c3ef6ed2e8b234bec4b11652"/>
      <w:bookmarkEnd w:id="225"/>
      <w:r>
        <w:rPr>
          <w:b/>
          <w:bCs/>
        </w:rPr>
        <w:t>Duque A</w:t>
      </w:r>
      <w:r>
        <w:rPr>
          <w:b/>
          <w:bCs/>
        </w:rPr>
        <w:t xml:space="preserve">, </w:t>
      </w:r>
      <w:r>
        <w:rPr>
          <w:b/>
          <w:bCs/>
        </w:rPr>
        <w:t>Stevenson PR</w:t>
      </w:r>
      <w:r>
        <w:rPr>
          <w:b/>
          <w:bCs/>
        </w:rPr>
        <w:t xml:space="preserve">, </w:t>
      </w:r>
      <w:r>
        <w:rPr>
          <w:b/>
          <w:bCs/>
        </w:rPr>
        <w:t>Feeley KJ</w:t>
      </w:r>
      <w:r>
        <w:t xml:space="preserve">. </w:t>
      </w:r>
      <w:r>
        <w:rPr>
          <w:b/>
          <w:bCs/>
        </w:rPr>
        <w:t>2015</w:t>
      </w:r>
      <w:r>
        <w:t xml:space="preserve">. Thermophilization of adult and juvenile tree communities in the northern tropical Andes. </w:t>
      </w:r>
      <w:r>
        <w:rPr>
          <w:i/>
          <w:iCs/>
        </w:rPr>
        <w:t>Proc Natl Acad Sci USA</w:t>
      </w:r>
      <w:r>
        <w:t xml:space="preserve"> </w:t>
      </w:r>
      <w:r>
        <w:rPr>
          <w:b/>
          <w:bCs/>
        </w:rPr>
        <w:t>112</w:t>
      </w:r>
      <w:r>
        <w:t>: 10744–10749.</w:t>
      </w:r>
    </w:p>
    <w:p w14:paraId="4A6F70FA" w14:textId="77777777" w:rsidR="005D1570" w:rsidRDefault="00075BA3">
      <w:pPr>
        <w:pStyle w:val="Bibliography"/>
      </w:pPr>
      <w:bookmarkStart w:id="227" w:name="ref-duursmaVerticalCanopyGradients2006"/>
      <w:bookmarkEnd w:id="226"/>
      <w:r>
        <w:rPr>
          <w:b/>
          <w:bCs/>
        </w:rPr>
        <w:t>Duursma RA</w:t>
      </w:r>
      <w:r>
        <w:rPr>
          <w:b/>
          <w:bCs/>
        </w:rPr>
        <w:t xml:space="preserve">, </w:t>
      </w:r>
      <w:r>
        <w:rPr>
          <w:b/>
          <w:bCs/>
        </w:rPr>
        <w:t>Marshall JD</w:t>
      </w:r>
      <w:r>
        <w:t xml:space="preserve">. </w:t>
      </w:r>
      <w:r>
        <w:rPr>
          <w:b/>
          <w:bCs/>
        </w:rPr>
        <w:t>2006</w:t>
      </w:r>
      <w:r>
        <w:t>. Vertical canopy gradients in δ13C correspond with leaf nitrogen content in a mixed-species co</w:t>
      </w:r>
      <w:r>
        <w:t xml:space="preserve">nifer forest. </w:t>
      </w:r>
      <w:r>
        <w:rPr>
          <w:i/>
          <w:iCs/>
        </w:rPr>
        <w:t>Trees</w:t>
      </w:r>
      <w:r>
        <w:t xml:space="preserve"> </w:t>
      </w:r>
      <w:r>
        <w:rPr>
          <w:b/>
          <w:bCs/>
        </w:rPr>
        <w:t>20</w:t>
      </w:r>
      <w:r>
        <w:t>: 496–506.</w:t>
      </w:r>
    </w:p>
    <w:p w14:paraId="304E0C59" w14:textId="77777777" w:rsidR="005D1570" w:rsidRDefault="00075BA3">
      <w:pPr>
        <w:pStyle w:val="Bibliography"/>
      </w:pPr>
      <w:bookmarkStart w:id="228" w:name="ref-fauset_differences_2018"/>
      <w:bookmarkEnd w:id="227"/>
      <w:r>
        <w:rPr>
          <w:b/>
          <w:bCs/>
        </w:rPr>
        <w:t>Fauset S</w:t>
      </w:r>
      <w:r>
        <w:rPr>
          <w:b/>
          <w:bCs/>
        </w:rPr>
        <w:t xml:space="preserve">, </w:t>
      </w:r>
      <w:r>
        <w:rPr>
          <w:b/>
          <w:bCs/>
        </w:rPr>
        <w:t>Freitas HC</w:t>
      </w:r>
      <w:r>
        <w:rPr>
          <w:b/>
          <w:bCs/>
        </w:rPr>
        <w:t xml:space="preserve">, </w:t>
      </w:r>
      <w:r>
        <w:rPr>
          <w:b/>
          <w:bCs/>
        </w:rPr>
        <w:t>Galbraith DR</w:t>
      </w:r>
      <w:r>
        <w:rPr>
          <w:b/>
          <w:bCs/>
        </w:rPr>
        <w:t xml:space="preserve">, </w:t>
      </w:r>
      <w:r>
        <w:rPr>
          <w:b/>
          <w:bCs/>
        </w:rPr>
        <w:t>Sullivan MJP</w:t>
      </w:r>
      <w:r>
        <w:rPr>
          <w:b/>
          <w:bCs/>
        </w:rPr>
        <w:t xml:space="preserve">, </w:t>
      </w:r>
      <w:r>
        <w:rPr>
          <w:b/>
          <w:bCs/>
        </w:rPr>
        <w:t>Aidar MPM</w:t>
      </w:r>
      <w:r>
        <w:rPr>
          <w:b/>
          <w:bCs/>
        </w:rPr>
        <w:t xml:space="preserve">, </w:t>
      </w:r>
      <w:r>
        <w:rPr>
          <w:b/>
          <w:bCs/>
        </w:rPr>
        <w:t>Joly CA</w:t>
      </w:r>
      <w:r>
        <w:rPr>
          <w:b/>
          <w:bCs/>
        </w:rPr>
        <w:t xml:space="preserve">, </w:t>
      </w:r>
      <w:r>
        <w:rPr>
          <w:b/>
          <w:bCs/>
        </w:rPr>
        <w:t>Phillips OL</w:t>
      </w:r>
      <w:r>
        <w:rPr>
          <w:b/>
          <w:bCs/>
        </w:rPr>
        <w:t xml:space="preserve">, </w:t>
      </w:r>
      <w:r>
        <w:rPr>
          <w:b/>
          <w:bCs/>
        </w:rPr>
        <w:t>Vieira SA</w:t>
      </w:r>
      <w:r>
        <w:rPr>
          <w:b/>
          <w:bCs/>
        </w:rPr>
        <w:t xml:space="preserve">, </w:t>
      </w:r>
      <w:r>
        <w:rPr>
          <w:b/>
          <w:bCs/>
        </w:rPr>
        <w:t>Gloor MU</w:t>
      </w:r>
      <w:r>
        <w:t xml:space="preserve">. </w:t>
      </w:r>
      <w:r>
        <w:rPr>
          <w:b/>
          <w:bCs/>
        </w:rPr>
        <w:t>2018</w:t>
      </w:r>
      <w:r>
        <w:t>. Differences in leaf thermoregulation and water use strategies between three co-occurring Atlantic forest tree spe</w:t>
      </w:r>
      <w:r>
        <w:t xml:space="preserve">cies. </w:t>
      </w:r>
      <w:r>
        <w:rPr>
          <w:i/>
          <w:iCs/>
        </w:rPr>
        <w:t>Plant, Cell &amp; Environment</w:t>
      </w:r>
      <w:r>
        <w:t xml:space="preserve"> </w:t>
      </w:r>
      <w:r>
        <w:rPr>
          <w:b/>
          <w:bCs/>
        </w:rPr>
        <w:t>41</w:t>
      </w:r>
      <w:r>
        <w:t>: 1618–1631.</w:t>
      </w:r>
    </w:p>
    <w:p w14:paraId="3D3C90E4" w14:textId="77777777" w:rsidR="005D1570" w:rsidRDefault="00075BA3">
      <w:pPr>
        <w:pStyle w:val="Bibliography"/>
      </w:pPr>
      <w:bookmarkStart w:id="229" w:name="ref-feeley_thermal_2020"/>
      <w:bookmarkEnd w:id="228"/>
      <w:r>
        <w:rPr>
          <w:b/>
          <w:bCs/>
        </w:rPr>
        <w:lastRenderedPageBreak/>
        <w:t>Feeley K</w:t>
      </w:r>
      <w:r>
        <w:rPr>
          <w:b/>
          <w:bCs/>
        </w:rPr>
        <w:t xml:space="preserve">, </w:t>
      </w:r>
      <w:r>
        <w:rPr>
          <w:b/>
          <w:bCs/>
        </w:rPr>
        <w:t>Martinez-Villa J</w:t>
      </w:r>
      <w:r>
        <w:rPr>
          <w:b/>
          <w:bCs/>
        </w:rPr>
        <w:t xml:space="preserve">, </w:t>
      </w:r>
      <w:r>
        <w:rPr>
          <w:b/>
          <w:bCs/>
        </w:rPr>
        <w:t>Perez T</w:t>
      </w:r>
      <w:r>
        <w:rPr>
          <w:b/>
          <w:bCs/>
        </w:rPr>
        <w:t xml:space="preserve">, </w:t>
      </w:r>
      <w:r>
        <w:rPr>
          <w:b/>
          <w:bCs/>
        </w:rPr>
        <w:t>Silva Duque A</w:t>
      </w:r>
      <w:r>
        <w:rPr>
          <w:b/>
          <w:bCs/>
        </w:rPr>
        <w:t xml:space="preserve">, </w:t>
      </w:r>
      <w:r>
        <w:rPr>
          <w:b/>
          <w:bCs/>
        </w:rPr>
        <w:t>Triviño Gonzalez D</w:t>
      </w:r>
      <w:r>
        <w:rPr>
          <w:b/>
          <w:bCs/>
        </w:rPr>
        <w:t xml:space="preserve">, </w:t>
      </w:r>
      <w:r>
        <w:rPr>
          <w:b/>
          <w:bCs/>
        </w:rPr>
        <w:t>Duque A</w:t>
      </w:r>
      <w:r>
        <w:t xml:space="preserve">. </w:t>
      </w:r>
      <w:r>
        <w:rPr>
          <w:b/>
          <w:bCs/>
        </w:rPr>
        <w:t>2020</w:t>
      </w:r>
      <w:r>
        <w:t xml:space="preserve">. The Thermal Tolerances, Distributions, and Performances of Tropical Montane Tree Species. </w:t>
      </w:r>
      <w:r>
        <w:rPr>
          <w:i/>
          <w:iCs/>
        </w:rPr>
        <w:t xml:space="preserve">Frontiers in Forests and Global </w:t>
      </w:r>
      <w:r>
        <w:rPr>
          <w:i/>
          <w:iCs/>
        </w:rPr>
        <w:t>Change</w:t>
      </w:r>
      <w:r>
        <w:t xml:space="preserve"> </w:t>
      </w:r>
      <w:r>
        <w:rPr>
          <w:b/>
          <w:bCs/>
        </w:rPr>
        <w:t>3</w:t>
      </w:r>
      <w:r>
        <w:t>.</w:t>
      </w:r>
    </w:p>
    <w:p w14:paraId="578F5D82" w14:textId="77777777" w:rsidR="005D1570" w:rsidRDefault="00075BA3">
      <w:pPr>
        <w:pStyle w:val="Bibliography"/>
      </w:pPr>
      <w:bookmarkStart w:id="230" w:name="ref-fieldAllocatingLeafNitrogen1983"/>
      <w:bookmarkEnd w:id="229"/>
      <w:r>
        <w:rPr>
          <w:b/>
          <w:bCs/>
        </w:rPr>
        <w:t>Field C</w:t>
      </w:r>
      <w:r>
        <w:t xml:space="preserve">. </w:t>
      </w:r>
      <w:r>
        <w:rPr>
          <w:b/>
          <w:bCs/>
        </w:rPr>
        <w:t>1983</w:t>
      </w:r>
      <w:r>
        <w:t xml:space="preserve">. Allocating leaf nitrogen for the maximization of carbon gain: Leaf age as a control on the allocation program. </w:t>
      </w:r>
      <w:r>
        <w:rPr>
          <w:i/>
          <w:iCs/>
        </w:rPr>
        <w:t>Oecologia</w:t>
      </w:r>
      <w:r>
        <w:t xml:space="preserve"> </w:t>
      </w:r>
      <w:r>
        <w:rPr>
          <w:b/>
          <w:bCs/>
        </w:rPr>
        <w:t>56</w:t>
      </w:r>
      <w:r>
        <w:t>: 341–347.</w:t>
      </w:r>
    </w:p>
    <w:p w14:paraId="32032689" w14:textId="77777777" w:rsidR="005D1570" w:rsidRDefault="00075BA3">
      <w:pPr>
        <w:pStyle w:val="Bibliography"/>
      </w:pPr>
      <w:bookmarkStart w:id="231" w:name="ref-finniganTurbulenceWavingWheat1979"/>
      <w:bookmarkEnd w:id="230"/>
      <w:r>
        <w:rPr>
          <w:b/>
          <w:bCs/>
        </w:rPr>
        <w:t>Finnigan JJ</w:t>
      </w:r>
      <w:r>
        <w:t xml:space="preserve">. </w:t>
      </w:r>
      <w:r>
        <w:rPr>
          <w:b/>
          <w:bCs/>
        </w:rPr>
        <w:t>1979</w:t>
      </w:r>
      <w:r>
        <w:t xml:space="preserve">. Turbulence in waving wheat. </w:t>
      </w:r>
      <w:r>
        <w:rPr>
          <w:i/>
          <w:iCs/>
        </w:rPr>
        <w:t>Boundary-Layer Meteorol</w:t>
      </w:r>
      <w:r>
        <w:t xml:space="preserve"> </w:t>
      </w:r>
      <w:r>
        <w:rPr>
          <w:b/>
          <w:bCs/>
        </w:rPr>
        <w:t>16</w:t>
      </w:r>
      <w:r>
        <w:t>: 181–211.</w:t>
      </w:r>
    </w:p>
    <w:p w14:paraId="3DEA153C" w14:textId="77777777" w:rsidR="005D1570" w:rsidRDefault="00075BA3">
      <w:pPr>
        <w:pStyle w:val="Bibliography"/>
      </w:pPr>
      <w:bookmarkStart w:id="232" w:name="ref-fisherPerspectivesFutureLand2020"/>
      <w:bookmarkEnd w:id="231"/>
      <w:r>
        <w:rPr>
          <w:b/>
          <w:bCs/>
        </w:rPr>
        <w:t>Fisher RA</w:t>
      </w:r>
      <w:r>
        <w:rPr>
          <w:b/>
          <w:bCs/>
        </w:rPr>
        <w:t xml:space="preserve">, </w:t>
      </w:r>
      <w:r>
        <w:rPr>
          <w:b/>
          <w:bCs/>
        </w:rPr>
        <w:t>Ko</w:t>
      </w:r>
      <w:r>
        <w:rPr>
          <w:b/>
          <w:bCs/>
        </w:rPr>
        <w:t>ven CD</w:t>
      </w:r>
      <w:r>
        <w:t xml:space="preserve">. </w:t>
      </w:r>
      <w:r>
        <w:rPr>
          <w:b/>
          <w:bCs/>
        </w:rPr>
        <w:t>2020</w:t>
      </w:r>
      <w:r>
        <w:t xml:space="preserve">. Perspectives on the Future of Land Surface Models and the Challenges of Representing Complex Terrestrial Systems. </w:t>
      </w:r>
      <w:r>
        <w:rPr>
          <w:i/>
          <w:iCs/>
        </w:rPr>
        <w:t>Journal of Advances in Modeling Earth Systems</w:t>
      </w:r>
      <w:r>
        <w:t xml:space="preserve"> </w:t>
      </w:r>
      <w:r>
        <w:rPr>
          <w:b/>
          <w:bCs/>
        </w:rPr>
        <w:t>12</w:t>
      </w:r>
      <w:r>
        <w:t>: e2018MS001453.</w:t>
      </w:r>
    </w:p>
    <w:p w14:paraId="583D72DE" w14:textId="77777777" w:rsidR="005D1570" w:rsidRDefault="00075BA3">
      <w:pPr>
        <w:pStyle w:val="Bibliography"/>
      </w:pPr>
      <w:bookmarkStart w:id="233" w:name="X3de0cfb99d1cd4b7eff0cbc89a1155340eb2aeb"/>
      <w:bookmarkEnd w:id="232"/>
      <w:r>
        <w:rPr>
          <w:b/>
          <w:bCs/>
        </w:rPr>
        <w:t>Fisher RA</w:t>
      </w:r>
      <w:r>
        <w:rPr>
          <w:b/>
          <w:bCs/>
        </w:rPr>
        <w:t xml:space="preserve">, </w:t>
      </w:r>
      <w:r>
        <w:rPr>
          <w:b/>
          <w:bCs/>
        </w:rPr>
        <w:t>Koven CD</w:t>
      </w:r>
      <w:r>
        <w:rPr>
          <w:b/>
          <w:bCs/>
        </w:rPr>
        <w:t xml:space="preserve">, </w:t>
      </w:r>
      <w:r>
        <w:rPr>
          <w:b/>
          <w:bCs/>
        </w:rPr>
        <w:t>Anderegg WRL</w:t>
      </w:r>
      <w:r>
        <w:rPr>
          <w:b/>
          <w:bCs/>
        </w:rPr>
        <w:t xml:space="preserve">, </w:t>
      </w:r>
      <w:r>
        <w:rPr>
          <w:b/>
          <w:bCs/>
        </w:rPr>
        <w:t>Christoffersen BO</w:t>
      </w:r>
      <w:r>
        <w:rPr>
          <w:b/>
          <w:bCs/>
        </w:rPr>
        <w:t xml:space="preserve">, </w:t>
      </w:r>
      <w:r>
        <w:rPr>
          <w:b/>
          <w:bCs/>
        </w:rPr>
        <w:t>Dietze MC</w:t>
      </w:r>
      <w:r>
        <w:rPr>
          <w:b/>
          <w:bCs/>
        </w:rPr>
        <w:t xml:space="preserve">, </w:t>
      </w:r>
      <w:r>
        <w:rPr>
          <w:b/>
          <w:bCs/>
        </w:rPr>
        <w:t>Farrior CE</w:t>
      </w:r>
      <w:r>
        <w:rPr>
          <w:b/>
          <w:bCs/>
        </w:rPr>
        <w:t xml:space="preserve">, </w:t>
      </w:r>
      <w:r>
        <w:rPr>
          <w:b/>
          <w:bCs/>
        </w:rPr>
        <w:t>Holm JA</w:t>
      </w:r>
      <w:r>
        <w:rPr>
          <w:b/>
          <w:bCs/>
        </w:rPr>
        <w:t xml:space="preserve">, </w:t>
      </w:r>
      <w:r>
        <w:rPr>
          <w:b/>
          <w:bCs/>
        </w:rPr>
        <w:t>Hurtt GC</w:t>
      </w:r>
      <w:r>
        <w:rPr>
          <w:b/>
          <w:bCs/>
        </w:rPr>
        <w:t xml:space="preserve">, </w:t>
      </w:r>
      <w:r>
        <w:rPr>
          <w:b/>
          <w:bCs/>
        </w:rPr>
        <w:t>Knox RG</w:t>
      </w:r>
      <w:r>
        <w:rPr>
          <w:b/>
          <w:bCs/>
        </w:rPr>
        <w:t xml:space="preserve">, </w:t>
      </w:r>
      <w:r>
        <w:rPr>
          <w:b/>
          <w:bCs/>
        </w:rPr>
        <w:t>Lawrence PJ</w:t>
      </w:r>
      <w:r>
        <w:rPr>
          <w:b/>
          <w:bCs/>
        </w:rPr>
        <w:t xml:space="preserve">, </w:t>
      </w:r>
      <w:r>
        <w:rPr>
          <w:b/>
          <w:bCs/>
          <w:i/>
          <w:iCs/>
        </w:rPr>
        <w:t>et al.</w:t>
      </w:r>
      <w:r>
        <w:t xml:space="preserve"> </w:t>
      </w:r>
      <w:r>
        <w:rPr>
          <w:b/>
          <w:bCs/>
        </w:rPr>
        <w:t>2018a</w:t>
      </w:r>
      <w:r>
        <w:t xml:space="preserve">. Vegetation demographics in Earth System Models: A review of progress and priorities. </w:t>
      </w:r>
      <w:r>
        <w:rPr>
          <w:i/>
          <w:iCs/>
        </w:rPr>
        <w:t>Global Change Biology</w:t>
      </w:r>
      <w:r>
        <w:t xml:space="preserve"> </w:t>
      </w:r>
      <w:r>
        <w:rPr>
          <w:b/>
          <w:bCs/>
        </w:rPr>
        <w:t>24</w:t>
      </w:r>
      <w:r>
        <w:t>: 35–54.</w:t>
      </w:r>
    </w:p>
    <w:p w14:paraId="486C80D8" w14:textId="77777777" w:rsidR="005D1570" w:rsidRDefault="00075BA3">
      <w:pPr>
        <w:pStyle w:val="Bibliography"/>
      </w:pPr>
      <w:bookmarkStart w:id="234" w:name="Xa1bff5a5969f0791f89e588c947c633046af388"/>
      <w:bookmarkEnd w:id="233"/>
      <w:r>
        <w:rPr>
          <w:b/>
          <w:bCs/>
        </w:rPr>
        <w:t>Fisher RA</w:t>
      </w:r>
      <w:r>
        <w:rPr>
          <w:b/>
          <w:bCs/>
        </w:rPr>
        <w:t xml:space="preserve">, </w:t>
      </w:r>
      <w:r>
        <w:rPr>
          <w:b/>
          <w:bCs/>
        </w:rPr>
        <w:t>Koven CD</w:t>
      </w:r>
      <w:r>
        <w:rPr>
          <w:b/>
          <w:bCs/>
        </w:rPr>
        <w:t xml:space="preserve">, </w:t>
      </w:r>
      <w:r>
        <w:rPr>
          <w:b/>
          <w:bCs/>
        </w:rPr>
        <w:t>Anderegg WRL</w:t>
      </w:r>
      <w:r>
        <w:rPr>
          <w:b/>
          <w:bCs/>
        </w:rPr>
        <w:t xml:space="preserve">, </w:t>
      </w:r>
      <w:r>
        <w:rPr>
          <w:b/>
          <w:bCs/>
        </w:rPr>
        <w:t>Christ</w:t>
      </w:r>
      <w:r>
        <w:rPr>
          <w:b/>
          <w:bCs/>
        </w:rPr>
        <w:t>offersen BO</w:t>
      </w:r>
      <w:r>
        <w:rPr>
          <w:b/>
          <w:bCs/>
        </w:rPr>
        <w:t xml:space="preserve">, </w:t>
      </w:r>
      <w:r>
        <w:rPr>
          <w:b/>
          <w:bCs/>
        </w:rPr>
        <w:t>Dietze MC</w:t>
      </w:r>
      <w:r>
        <w:rPr>
          <w:b/>
          <w:bCs/>
        </w:rPr>
        <w:t xml:space="preserve">, </w:t>
      </w:r>
      <w:r>
        <w:rPr>
          <w:b/>
          <w:bCs/>
        </w:rPr>
        <w:t>Farrior CE</w:t>
      </w:r>
      <w:r>
        <w:rPr>
          <w:b/>
          <w:bCs/>
        </w:rPr>
        <w:t xml:space="preserve">, </w:t>
      </w:r>
      <w:r>
        <w:rPr>
          <w:b/>
          <w:bCs/>
        </w:rPr>
        <w:t>Holm JA</w:t>
      </w:r>
      <w:r>
        <w:rPr>
          <w:b/>
          <w:bCs/>
        </w:rPr>
        <w:t xml:space="preserve">, </w:t>
      </w:r>
      <w:r>
        <w:rPr>
          <w:b/>
          <w:bCs/>
        </w:rPr>
        <w:t>Hurtt GC</w:t>
      </w:r>
      <w:r>
        <w:rPr>
          <w:b/>
          <w:bCs/>
        </w:rPr>
        <w:t xml:space="preserve">, </w:t>
      </w:r>
      <w:r>
        <w:rPr>
          <w:b/>
          <w:bCs/>
        </w:rPr>
        <w:t>Knox RG</w:t>
      </w:r>
      <w:r>
        <w:rPr>
          <w:b/>
          <w:bCs/>
        </w:rPr>
        <w:t xml:space="preserve">, </w:t>
      </w:r>
      <w:r>
        <w:rPr>
          <w:b/>
          <w:bCs/>
        </w:rPr>
        <w:t>Lawrence PJ</w:t>
      </w:r>
      <w:r>
        <w:rPr>
          <w:b/>
          <w:bCs/>
        </w:rPr>
        <w:t xml:space="preserve">, </w:t>
      </w:r>
      <w:r>
        <w:rPr>
          <w:b/>
          <w:bCs/>
          <w:i/>
          <w:iCs/>
        </w:rPr>
        <w:t>et al.</w:t>
      </w:r>
      <w:r>
        <w:t xml:space="preserve"> </w:t>
      </w:r>
      <w:r>
        <w:rPr>
          <w:b/>
          <w:bCs/>
        </w:rPr>
        <w:t>2018b</w:t>
      </w:r>
      <w:r>
        <w:t xml:space="preserve">. Vegetation demographics in Earth System Models: A review of progress and priorities. </w:t>
      </w:r>
      <w:r>
        <w:rPr>
          <w:i/>
          <w:iCs/>
        </w:rPr>
        <w:t>Global Change Biology</w:t>
      </w:r>
      <w:r>
        <w:t xml:space="preserve"> </w:t>
      </w:r>
      <w:r>
        <w:rPr>
          <w:b/>
          <w:bCs/>
        </w:rPr>
        <w:t>24</w:t>
      </w:r>
      <w:r>
        <w:t>: 35–54.</w:t>
      </w:r>
    </w:p>
    <w:p w14:paraId="0597C247" w14:textId="77777777" w:rsidR="005D1570" w:rsidRDefault="00075BA3">
      <w:pPr>
        <w:pStyle w:val="Bibliography"/>
      </w:pPr>
      <w:bookmarkStart w:id="235" w:name="ref-fisherECOSTRESSNASANext2020"/>
      <w:bookmarkEnd w:id="234"/>
      <w:r>
        <w:rPr>
          <w:b/>
          <w:bCs/>
        </w:rPr>
        <w:t>Fisher JB</w:t>
      </w:r>
      <w:r>
        <w:rPr>
          <w:b/>
          <w:bCs/>
        </w:rPr>
        <w:t xml:space="preserve">, </w:t>
      </w:r>
      <w:r>
        <w:rPr>
          <w:b/>
          <w:bCs/>
        </w:rPr>
        <w:t>Lee B</w:t>
      </w:r>
      <w:r>
        <w:rPr>
          <w:b/>
          <w:bCs/>
        </w:rPr>
        <w:t xml:space="preserve">, </w:t>
      </w:r>
      <w:r>
        <w:rPr>
          <w:b/>
          <w:bCs/>
        </w:rPr>
        <w:t>Purdy AJ</w:t>
      </w:r>
      <w:r>
        <w:rPr>
          <w:b/>
          <w:bCs/>
        </w:rPr>
        <w:t xml:space="preserve">, </w:t>
      </w:r>
      <w:r>
        <w:rPr>
          <w:b/>
          <w:bCs/>
        </w:rPr>
        <w:t>Halverson GH</w:t>
      </w:r>
      <w:r>
        <w:rPr>
          <w:b/>
          <w:bCs/>
        </w:rPr>
        <w:t xml:space="preserve">, </w:t>
      </w:r>
      <w:r>
        <w:rPr>
          <w:b/>
          <w:bCs/>
        </w:rPr>
        <w:t>Dohle</w:t>
      </w:r>
      <w:r>
        <w:rPr>
          <w:b/>
          <w:bCs/>
        </w:rPr>
        <w:t>n MB</w:t>
      </w:r>
      <w:r>
        <w:rPr>
          <w:b/>
          <w:bCs/>
        </w:rPr>
        <w:t xml:space="preserve">, </w:t>
      </w:r>
      <w:r>
        <w:rPr>
          <w:b/>
          <w:bCs/>
        </w:rPr>
        <w:t>Cawse-Nicholson K</w:t>
      </w:r>
      <w:r>
        <w:rPr>
          <w:b/>
          <w:bCs/>
        </w:rPr>
        <w:t xml:space="preserve">, </w:t>
      </w:r>
      <w:r>
        <w:rPr>
          <w:b/>
          <w:bCs/>
        </w:rPr>
        <w:t>Wang A</w:t>
      </w:r>
      <w:r>
        <w:rPr>
          <w:b/>
          <w:bCs/>
        </w:rPr>
        <w:t xml:space="preserve">, </w:t>
      </w:r>
      <w:r>
        <w:rPr>
          <w:b/>
          <w:bCs/>
        </w:rPr>
        <w:t>Anderson RG</w:t>
      </w:r>
      <w:r>
        <w:rPr>
          <w:b/>
          <w:bCs/>
        </w:rPr>
        <w:t xml:space="preserve">, </w:t>
      </w:r>
      <w:r>
        <w:rPr>
          <w:b/>
          <w:bCs/>
        </w:rPr>
        <w:t>Aragon B</w:t>
      </w:r>
      <w:r>
        <w:rPr>
          <w:b/>
          <w:bCs/>
        </w:rPr>
        <w:t xml:space="preserve">, </w:t>
      </w:r>
      <w:r>
        <w:rPr>
          <w:b/>
          <w:bCs/>
        </w:rPr>
        <w:t>Arain MA</w:t>
      </w:r>
      <w:r>
        <w:rPr>
          <w:b/>
          <w:bCs/>
        </w:rPr>
        <w:t xml:space="preserve">, </w:t>
      </w:r>
      <w:r>
        <w:rPr>
          <w:b/>
          <w:bCs/>
          <w:i/>
          <w:iCs/>
        </w:rPr>
        <w:t>et al.</w:t>
      </w:r>
      <w:r>
        <w:t xml:space="preserve"> </w:t>
      </w:r>
      <w:r>
        <w:rPr>
          <w:b/>
          <w:bCs/>
        </w:rPr>
        <w:t>2020</w:t>
      </w:r>
      <w:r>
        <w:t xml:space="preserve">. ECOSTRESS: NASA’s Next Generation Mission to Measure Evapotranspiration From the International Space Station. </w:t>
      </w:r>
      <w:r>
        <w:rPr>
          <w:i/>
          <w:iCs/>
        </w:rPr>
        <w:t>Water Resources Research</w:t>
      </w:r>
      <w:r>
        <w:t xml:space="preserve"> </w:t>
      </w:r>
      <w:r>
        <w:rPr>
          <w:b/>
          <w:bCs/>
        </w:rPr>
        <w:t>56</w:t>
      </w:r>
      <w:r>
        <w:t>: e2019WR026058.</w:t>
      </w:r>
    </w:p>
    <w:p w14:paraId="2A04CF2C" w14:textId="77777777" w:rsidR="005D1570" w:rsidRDefault="00075BA3">
      <w:pPr>
        <w:pStyle w:val="Bibliography"/>
      </w:pPr>
      <w:bookmarkStart w:id="236" w:name="ref-foleyIntegratedBiosphereModel1996"/>
      <w:bookmarkEnd w:id="235"/>
      <w:r>
        <w:rPr>
          <w:b/>
          <w:bCs/>
        </w:rPr>
        <w:t>Foley JA</w:t>
      </w:r>
      <w:r>
        <w:rPr>
          <w:b/>
          <w:bCs/>
        </w:rPr>
        <w:t xml:space="preserve">, </w:t>
      </w:r>
      <w:r>
        <w:rPr>
          <w:b/>
          <w:bCs/>
        </w:rPr>
        <w:t>Prentice IC</w:t>
      </w:r>
      <w:r>
        <w:rPr>
          <w:b/>
          <w:bCs/>
        </w:rPr>
        <w:t xml:space="preserve">, </w:t>
      </w:r>
      <w:r>
        <w:rPr>
          <w:b/>
          <w:bCs/>
        </w:rPr>
        <w:t>Ramankutty N</w:t>
      </w:r>
      <w:r>
        <w:rPr>
          <w:b/>
          <w:bCs/>
        </w:rPr>
        <w:t xml:space="preserve">, </w:t>
      </w:r>
      <w:r>
        <w:rPr>
          <w:b/>
          <w:bCs/>
        </w:rPr>
        <w:t>Levis S</w:t>
      </w:r>
      <w:r>
        <w:rPr>
          <w:b/>
          <w:bCs/>
        </w:rPr>
        <w:t xml:space="preserve">, </w:t>
      </w:r>
      <w:r>
        <w:rPr>
          <w:b/>
          <w:bCs/>
        </w:rPr>
        <w:t>Pollard D</w:t>
      </w:r>
      <w:r>
        <w:rPr>
          <w:b/>
          <w:bCs/>
        </w:rPr>
        <w:t xml:space="preserve">, </w:t>
      </w:r>
      <w:r>
        <w:rPr>
          <w:b/>
          <w:bCs/>
        </w:rPr>
        <w:t>Sitch S</w:t>
      </w:r>
      <w:r>
        <w:rPr>
          <w:b/>
          <w:bCs/>
        </w:rPr>
        <w:t xml:space="preserve">, </w:t>
      </w:r>
      <w:r>
        <w:rPr>
          <w:b/>
          <w:bCs/>
        </w:rPr>
        <w:t>Haxeltine A</w:t>
      </w:r>
      <w:r>
        <w:t xml:space="preserve">. </w:t>
      </w:r>
      <w:r>
        <w:rPr>
          <w:b/>
          <w:bCs/>
        </w:rPr>
        <w:t>1996</w:t>
      </w:r>
      <w:r>
        <w:t xml:space="preserve">. An integrated biosphere model of land surface processes, terrestrial carbon balance, and vegetation dynamics. </w:t>
      </w:r>
      <w:r>
        <w:rPr>
          <w:i/>
          <w:iCs/>
        </w:rPr>
        <w:t>Global Biogeochemical Cycles</w:t>
      </w:r>
      <w:r>
        <w:t xml:space="preserve"> </w:t>
      </w:r>
      <w:r>
        <w:rPr>
          <w:b/>
          <w:bCs/>
        </w:rPr>
        <w:t>10</w:t>
      </w:r>
      <w:r>
        <w:t>: 603–628.</w:t>
      </w:r>
    </w:p>
    <w:p w14:paraId="158C995D" w14:textId="77777777" w:rsidR="005D1570" w:rsidRDefault="00075BA3">
      <w:pPr>
        <w:pStyle w:val="Bibliography"/>
      </w:pPr>
      <w:bookmarkStart w:id="237" w:name="Xac5e726ffd4e488dc03878f2315cd4ace0a8605"/>
      <w:bookmarkEnd w:id="236"/>
      <w:r>
        <w:rPr>
          <w:b/>
          <w:bCs/>
        </w:rPr>
        <w:t>Fredeen AL</w:t>
      </w:r>
      <w:r>
        <w:rPr>
          <w:b/>
          <w:bCs/>
        </w:rPr>
        <w:t xml:space="preserve">, </w:t>
      </w:r>
      <w:r>
        <w:rPr>
          <w:b/>
          <w:bCs/>
        </w:rPr>
        <w:t>Sage RF</w:t>
      </w:r>
      <w:r>
        <w:t xml:space="preserve">. </w:t>
      </w:r>
      <w:r>
        <w:rPr>
          <w:b/>
          <w:bCs/>
        </w:rPr>
        <w:t>1999</w:t>
      </w:r>
      <w:r>
        <w:t>. Temperature and</w:t>
      </w:r>
      <w:r>
        <w:t xml:space="preserve"> humidity effects on branchlet gas-exchange in white spruce: An explanation for the increase in transpiration with branchlet temperature. </w:t>
      </w:r>
      <w:r>
        <w:rPr>
          <w:i/>
          <w:iCs/>
        </w:rPr>
        <w:t>Trees</w:t>
      </w:r>
      <w:r>
        <w:t xml:space="preserve"> </w:t>
      </w:r>
      <w:r>
        <w:rPr>
          <w:b/>
          <w:bCs/>
        </w:rPr>
        <w:t>14</w:t>
      </w:r>
      <w:r>
        <w:t>: 161–168.</w:t>
      </w:r>
    </w:p>
    <w:p w14:paraId="4DE4381C" w14:textId="77777777" w:rsidR="005D1570" w:rsidRDefault="00075BA3">
      <w:pPr>
        <w:pStyle w:val="Bibliography"/>
      </w:pPr>
      <w:bookmarkStart w:id="238" w:name="ref-friedlingsteinClimateCarbonCycle2006"/>
      <w:bookmarkEnd w:id="237"/>
      <w:r>
        <w:rPr>
          <w:b/>
          <w:bCs/>
        </w:rPr>
        <w:t>Friedlingstein P</w:t>
      </w:r>
      <w:r>
        <w:rPr>
          <w:b/>
          <w:bCs/>
        </w:rPr>
        <w:t xml:space="preserve">, </w:t>
      </w:r>
      <w:r>
        <w:rPr>
          <w:b/>
          <w:bCs/>
        </w:rPr>
        <w:t>Cox P</w:t>
      </w:r>
      <w:r>
        <w:rPr>
          <w:b/>
          <w:bCs/>
        </w:rPr>
        <w:t xml:space="preserve">, </w:t>
      </w:r>
      <w:r>
        <w:rPr>
          <w:b/>
          <w:bCs/>
        </w:rPr>
        <w:t>Betts R</w:t>
      </w:r>
      <w:r>
        <w:rPr>
          <w:b/>
          <w:bCs/>
        </w:rPr>
        <w:t xml:space="preserve">, </w:t>
      </w:r>
      <w:r>
        <w:rPr>
          <w:b/>
          <w:bCs/>
        </w:rPr>
        <w:t>Bopp L</w:t>
      </w:r>
      <w:r>
        <w:rPr>
          <w:b/>
          <w:bCs/>
        </w:rPr>
        <w:t xml:space="preserve">, </w:t>
      </w:r>
      <w:r>
        <w:rPr>
          <w:b/>
          <w:bCs/>
        </w:rPr>
        <w:t>von Bloh W</w:t>
      </w:r>
      <w:r>
        <w:rPr>
          <w:b/>
          <w:bCs/>
        </w:rPr>
        <w:t xml:space="preserve">, </w:t>
      </w:r>
      <w:r>
        <w:rPr>
          <w:b/>
          <w:bCs/>
        </w:rPr>
        <w:t>Brovkin V</w:t>
      </w:r>
      <w:r>
        <w:rPr>
          <w:b/>
          <w:bCs/>
        </w:rPr>
        <w:t xml:space="preserve">, </w:t>
      </w:r>
      <w:r>
        <w:rPr>
          <w:b/>
          <w:bCs/>
        </w:rPr>
        <w:t>Cadule P</w:t>
      </w:r>
      <w:r>
        <w:rPr>
          <w:b/>
          <w:bCs/>
        </w:rPr>
        <w:t xml:space="preserve">, </w:t>
      </w:r>
      <w:r>
        <w:rPr>
          <w:b/>
          <w:bCs/>
        </w:rPr>
        <w:t>Doney S</w:t>
      </w:r>
      <w:r>
        <w:rPr>
          <w:b/>
          <w:bCs/>
        </w:rPr>
        <w:t xml:space="preserve">, </w:t>
      </w:r>
      <w:r>
        <w:rPr>
          <w:b/>
          <w:bCs/>
        </w:rPr>
        <w:t>Eby M</w:t>
      </w:r>
      <w:r>
        <w:rPr>
          <w:b/>
          <w:bCs/>
        </w:rPr>
        <w:t xml:space="preserve">, </w:t>
      </w:r>
      <w:r>
        <w:rPr>
          <w:b/>
          <w:bCs/>
        </w:rPr>
        <w:t>Fung I</w:t>
      </w:r>
      <w:r>
        <w:rPr>
          <w:b/>
          <w:bCs/>
        </w:rPr>
        <w:t xml:space="preserve">, </w:t>
      </w:r>
      <w:r>
        <w:rPr>
          <w:b/>
          <w:bCs/>
          <w:i/>
          <w:iCs/>
        </w:rPr>
        <w:t>et al.</w:t>
      </w:r>
      <w:r>
        <w:t xml:space="preserve"> </w:t>
      </w:r>
      <w:r>
        <w:rPr>
          <w:b/>
          <w:bCs/>
        </w:rPr>
        <w:t>2006</w:t>
      </w:r>
      <w:r>
        <w:t xml:space="preserve">. Climate–Carbon Cycle Feedback Analysis: Results from the C4MIP Model Intercomparison. </w:t>
      </w:r>
      <w:r>
        <w:rPr>
          <w:i/>
          <w:iCs/>
        </w:rPr>
        <w:t>J. Climate</w:t>
      </w:r>
      <w:r>
        <w:t xml:space="preserve"> </w:t>
      </w:r>
      <w:r>
        <w:rPr>
          <w:b/>
          <w:bCs/>
        </w:rPr>
        <w:t>19</w:t>
      </w:r>
      <w:r>
        <w:t>: 3337–3353.</w:t>
      </w:r>
    </w:p>
    <w:p w14:paraId="47497445" w14:textId="77777777" w:rsidR="005D1570" w:rsidRDefault="00075BA3">
      <w:pPr>
        <w:pStyle w:val="Bibliography"/>
      </w:pPr>
      <w:bookmarkStart w:id="239" w:name="ref-frittsTreeRingsClimate1976"/>
      <w:bookmarkEnd w:id="238"/>
      <w:r>
        <w:rPr>
          <w:b/>
          <w:bCs/>
        </w:rPr>
        <w:t>Fritts HC</w:t>
      </w:r>
      <w:r>
        <w:t xml:space="preserve">. </w:t>
      </w:r>
      <w:r>
        <w:rPr>
          <w:b/>
          <w:bCs/>
        </w:rPr>
        <w:t>1976</w:t>
      </w:r>
      <w:r>
        <w:t xml:space="preserve">. </w:t>
      </w:r>
      <w:r>
        <w:rPr>
          <w:i/>
          <w:iCs/>
        </w:rPr>
        <w:t>Tree rings and climate</w:t>
      </w:r>
      <w:r>
        <w:t>. London; New York: Academic Press.</w:t>
      </w:r>
    </w:p>
    <w:p w14:paraId="67FE5CB2" w14:textId="77777777" w:rsidR="005D1570" w:rsidRDefault="00075BA3">
      <w:pPr>
        <w:pStyle w:val="Bibliography"/>
      </w:pPr>
      <w:bookmarkStart w:id="240" w:name="X32e5c68cd6d6dcce796ceea2288817807fdd5f7"/>
      <w:bookmarkEnd w:id="239"/>
      <w:r>
        <w:rPr>
          <w:b/>
          <w:bCs/>
        </w:rPr>
        <w:t>Garcia MN</w:t>
      </w:r>
      <w:r>
        <w:rPr>
          <w:b/>
          <w:bCs/>
        </w:rPr>
        <w:t xml:space="preserve">, </w:t>
      </w:r>
      <w:r>
        <w:rPr>
          <w:b/>
          <w:bCs/>
        </w:rPr>
        <w:t>Ferreira MJ</w:t>
      </w:r>
      <w:r>
        <w:rPr>
          <w:b/>
          <w:bCs/>
        </w:rPr>
        <w:t xml:space="preserve">, </w:t>
      </w:r>
      <w:r>
        <w:rPr>
          <w:b/>
          <w:bCs/>
        </w:rPr>
        <w:t>Ivanov V</w:t>
      </w:r>
      <w:r>
        <w:rPr>
          <w:b/>
          <w:bCs/>
        </w:rPr>
        <w:t xml:space="preserve">, </w:t>
      </w:r>
      <w:r>
        <w:rPr>
          <w:b/>
          <w:bCs/>
        </w:rPr>
        <w:t>dos Santos VAHF</w:t>
      </w:r>
      <w:r>
        <w:rPr>
          <w:b/>
          <w:bCs/>
        </w:rPr>
        <w:t xml:space="preserve">, </w:t>
      </w:r>
      <w:r>
        <w:rPr>
          <w:b/>
          <w:bCs/>
        </w:rPr>
        <w:t>Ceron</w:t>
      </w:r>
      <w:r>
        <w:rPr>
          <w:b/>
          <w:bCs/>
        </w:rPr>
        <w:t xml:space="preserve"> JV</w:t>
      </w:r>
      <w:r>
        <w:rPr>
          <w:b/>
          <w:bCs/>
        </w:rPr>
        <w:t xml:space="preserve">, </w:t>
      </w:r>
      <w:r>
        <w:rPr>
          <w:b/>
          <w:bCs/>
        </w:rPr>
        <w:t>Guedes AV</w:t>
      </w:r>
      <w:r>
        <w:rPr>
          <w:b/>
          <w:bCs/>
        </w:rPr>
        <w:t xml:space="preserve">, </w:t>
      </w:r>
      <w:r>
        <w:rPr>
          <w:b/>
          <w:bCs/>
        </w:rPr>
        <w:t>Saleska SR</w:t>
      </w:r>
      <w:r>
        <w:rPr>
          <w:b/>
          <w:bCs/>
        </w:rPr>
        <w:t xml:space="preserve">, </w:t>
      </w:r>
      <w:r>
        <w:rPr>
          <w:b/>
          <w:bCs/>
        </w:rPr>
        <w:t>Oliveira RS</w:t>
      </w:r>
      <w:r>
        <w:t xml:space="preserve">. </w:t>
      </w:r>
      <w:r>
        <w:rPr>
          <w:b/>
          <w:bCs/>
        </w:rPr>
        <w:t>2021</w:t>
      </w:r>
      <w:r>
        <w:t xml:space="preserve">. Importance of hydraulic strategy trade-offs in structuring response of canopy trees to extreme drought in central Amazon. </w:t>
      </w:r>
      <w:r>
        <w:rPr>
          <w:i/>
          <w:iCs/>
        </w:rPr>
        <w:t>Oecologia</w:t>
      </w:r>
      <w:r>
        <w:t>.</w:t>
      </w:r>
    </w:p>
    <w:p w14:paraId="24370C81" w14:textId="77777777" w:rsidR="005D1570" w:rsidRDefault="00075BA3">
      <w:pPr>
        <w:pStyle w:val="Bibliography"/>
      </w:pPr>
      <w:bookmarkStart w:id="241" w:name="ref-gebauerEffectsProlongedDrought2015"/>
      <w:bookmarkEnd w:id="240"/>
      <w:r>
        <w:rPr>
          <w:b/>
          <w:bCs/>
        </w:rPr>
        <w:t>Gebauer R</w:t>
      </w:r>
      <w:r>
        <w:rPr>
          <w:b/>
          <w:bCs/>
        </w:rPr>
        <w:t xml:space="preserve">, </w:t>
      </w:r>
      <w:r>
        <w:rPr>
          <w:b/>
          <w:bCs/>
        </w:rPr>
        <w:t>Volařík D</w:t>
      </w:r>
      <w:r>
        <w:rPr>
          <w:b/>
          <w:bCs/>
        </w:rPr>
        <w:t xml:space="preserve">, </w:t>
      </w:r>
      <w:r>
        <w:rPr>
          <w:b/>
          <w:bCs/>
        </w:rPr>
        <w:t>Urban J</w:t>
      </w:r>
      <w:r>
        <w:rPr>
          <w:b/>
          <w:bCs/>
        </w:rPr>
        <w:t xml:space="preserve">, </w:t>
      </w:r>
      <w:r>
        <w:rPr>
          <w:b/>
          <w:bCs/>
        </w:rPr>
        <w:t>Børja I</w:t>
      </w:r>
      <w:r>
        <w:rPr>
          <w:b/>
          <w:bCs/>
        </w:rPr>
        <w:t xml:space="preserve">, </w:t>
      </w:r>
      <w:r>
        <w:rPr>
          <w:b/>
          <w:bCs/>
        </w:rPr>
        <w:t>Nagy NE</w:t>
      </w:r>
      <w:r>
        <w:rPr>
          <w:b/>
          <w:bCs/>
        </w:rPr>
        <w:t xml:space="preserve">, </w:t>
      </w:r>
      <w:r>
        <w:rPr>
          <w:b/>
          <w:bCs/>
        </w:rPr>
        <w:t>Eldhuset TD</w:t>
      </w:r>
      <w:r>
        <w:rPr>
          <w:b/>
          <w:bCs/>
        </w:rPr>
        <w:t xml:space="preserve">, </w:t>
      </w:r>
      <w:r>
        <w:rPr>
          <w:b/>
          <w:bCs/>
        </w:rPr>
        <w:t>Krokene P</w:t>
      </w:r>
      <w:r>
        <w:t xml:space="preserve">. </w:t>
      </w:r>
      <w:r>
        <w:rPr>
          <w:b/>
          <w:bCs/>
        </w:rPr>
        <w:t>2015</w:t>
      </w:r>
      <w:r>
        <w:t xml:space="preserve">. Effects of prolonged drought on the anatomy of sun and shade needles in young Norway spruce trees. </w:t>
      </w:r>
      <w:r>
        <w:rPr>
          <w:i/>
          <w:iCs/>
        </w:rPr>
        <w:t>Ecol Evol</w:t>
      </w:r>
      <w:r>
        <w:t xml:space="preserve"> </w:t>
      </w:r>
      <w:r>
        <w:rPr>
          <w:b/>
          <w:bCs/>
        </w:rPr>
        <w:t>5</w:t>
      </w:r>
      <w:r>
        <w:t>: 4989–4998.</w:t>
      </w:r>
    </w:p>
    <w:p w14:paraId="6EE783A8" w14:textId="77777777" w:rsidR="005D1570" w:rsidRDefault="00075BA3">
      <w:pPr>
        <w:pStyle w:val="Bibliography"/>
      </w:pPr>
      <w:bookmarkStart w:id="242" w:name="Xb82884cf4cc16b9451257e820e458ba31c63b1a"/>
      <w:bookmarkEnd w:id="241"/>
      <w:r>
        <w:rPr>
          <w:b/>
          <w:bCs/>
        </w:rPr>
        <w:lastRenderedPageBreak/>
        <w:t>Gillerot L</w:t>
      </w:r>
      <w:r>
        <w:rPr>
          <w:b/>
          <w:bCs/>
        </w:rPr>
        <w:t xml:space="preserve">, </w:t>
      </w:r>
      <w:r>
        <w:rPr>
          <w:b/>
          <w:bCs/>
        </w:rPr>
        <w:t>Forrester DI</w:t>
      </w:r>
      <w:r>
        <w:rPr>
          <w:b/>
          <w:bCs/>
        </w:rPr>
        <w:t xml:space="preserve">, </w:t>
      </w:r>
      <w:r>
        <w:rPr>
          <w:b/>
          <w:bCs/>
        </w:rPr>
        <w:t>Bottero A</w:t>
      </w:r>
      <w:r>
        <w:rPr>
          <w:b/>
          <w:bCs/>
        </w:rPr>
        <w:t xml:space="preserve">, </w:t>
      </w:r>
      <w:r>
        <w:rPr>
          <w:b/>
          <w:bCs/>
        </w:rPr>
        <w:t>Rigling A</w:t>
      </w:r>
      <w:r>
        <w:rPr>
          <w:b/>
          <w:bCs/>
        </w:rPr>
        <w:t xml:space="preserve">, </w:t>
      </w:r>
      <w:r>
        <w:rPr>
          <w:b/>
          <w:bCs/>
        </w:rPr>
        <w:t>Lévesque M</w:t>
      </w:r>
      <w:r>
        <w:t xml:space="preserve">. </w:t>
      </w:r>
      <w:r>
        <w:rPr>
          <w:b/>
          <w:bCs/>
        </w:rPr>
        <w:t>2020</w:t>
      </w:r>
      <w:r>
        <w:t>. Tree Neighbourhood Diversity Has Negligible Effect</w:t>
      </w:r>
      <w:r>
        <w:t xml:space="preserve">s on Drought Resilience of European Beech, Silver Fir and Norway Spruce. </w:t>
      </w:r>
      <w:r>
        <w:rPr>
          <w:i/>
          <w:iCs/>
        </w:rPr>
        <w:t>Ecosystems</w:t>
      </w:r>
      <w:r>
        <w:t xml:space="preserve"> </w:t>
      </w:r>
      <w:r>
        <w:rPr>
          <w:b/>
          <w:bCs/>
        </w:rPr>
        <w:t>24</w:t>
      </w:r>
      <w:r>
        <w:t>: 20–36.</w:t>
      </w:r>
    </w:p>
    <w:p w14:paraId="42B2B938" w14:textId="77777777" w:rsidR="005D1570" w:rsidRDefault="00075BA3">
      <w:pPr>
        <w:pStyle w:val="Bibliography"/>
      </w:pPr>
      <w:bookmarkStart w:id="243" w:name="X4e4c500e2fd26cefefceae0c39325adc72cf0f2"/>
      <w:bookmarkEnd w:id="242"/>
      <w:r>
        <w:rPr>
          <w:b/>
          <w:bCs/>
        </w:rPr>
        <w:t>Gora EM</w:t>
      </w:r>
      <w:r>
        <w:rPr>
          <w:b/>
          <w:bCs/>
        </w:rPr>
        <w:t xml:space="preserve">, </w:t>
      </w:r>
      <w:r>
        <w:rPr>
          <w:b/>
          <w:bCs/>
        </w:rPr>
        <w:t>Esquivel-Muelbert A</w:t>
      </w:r>
      <w:r>
        <w:t xml:space="preserve">. </w:t>
      </w:r>
      <w:r>
        <w:rPr>
          <w:b/>
          <w:bCs/>
        </w:rPr>
        <w:t>2021</w:t>
      </w:r>
      <w:r>
        <w:t xml:space="preserve">. Implications of size-dependent tree mortality for tropical forest carbon dynamics. </w:t>
      </w:r>
      <w:r>
        <w:rPr>
          <w:i/>
          <w:iCs/>
        </w:rPr>
        <w:t>Nat. Plants</w:t>
      </w:r>
      <w:r>
        <w:t xml:space="preserve"> </w:t>
      </w:r>
      <w:r>
        <w:rPr>
          <w:b/>
          <w:bCs/>
        </w:rPr>
        <w:t>7</w:t>
      </w:r>
      <w:r>
        <w:t>: 384–391.</w:t>
      </w:r>
    </w:p>
    <w:p w14:paraId="5D78767A" w14:textId="77777777" w:rsidR="005D1570" w:rsidRDefault="00075BA3">
      <w:pPr>
        <w:pStyle w:val="Bibliography"/>
      </w:pPr>
      <w:bookmarkStart w:id="244" w:name="X7fab80cf6f48035d9cdd3e58cfe6eed38f29458"/>
      <w:bookmarkEnd w:id="243"/>
      <w:r>
        <w:rPr>
          <w:b/>
          <w:bCs/>
        </w:rPr>
        <w:t>Gregoriou K</w:t>
      </w:r>
      <w:r>
        <w:rPr>
          <w:b/>
          <w:bCs/>
        </w:rPr>
        <w:t xml:space="preserve">, </w:t>
      </w:r>
      <w:r>
        <w:rPr>
          <w:b/>
          <w:bCs/>
        </w:rPr>
        <w:t>Ponti</w:t>
      </w:r>
      <w:r>
        <w:rPr>
          <w:b/>
          <w:bCs/>
        </w:rPr>
        <w:t>kis K</w:t>
      </w:r>
      <w:r>
        <w:rPr>
          <w:b/>
          <w:bCs/>
        </w:rPr>
        <w:t xml:space="preserve">, </w:t>
      </w:r>
      <w:r>
        <w:rPr>
          <w:b/>
          <w:bCs/>
        </w:rPr>
        <w:t>Vemmos S</w:t>
      </w:r>
      <w:r>
        <w:t xml:space="preserve">. </w:t>
      </w:r>
      <w:r>
        <w:rPr>
          <w:b/>
          <w:bCs/>
        </w:rPr>
        <w:t>2007</w:t>
      </w:r>
      <w:r>
        <w:t xml:space="preserve">. Effects of reduced irradiance on leaf morphology, photosynthetic capacity, and fruit yield in olive (Olea europaea L.). </w:t>
      </w:r>
      <w:r>
        <w:rPr>
          <w:i/>
          <w:iCs/>
        </w:rPr>
        <w:t>Photosynthetica</w:t>
      </w:r>
      <w:r>
        <w:t xml:space="preserve"> </w:t>
      </w:r>
      <w:r>
        <w:rPr>
          <w:b/>
          <w:bCs/>
        </w:rPr>
        <w:t>45</w:t>
      </w:r>
      <w:r>
        <w:t>: 172–181.</w:t>
      </w:r>
    </w:p>
    <w:p w14:paraId="71661E0E" w14:textId="77777777" w:rsidR="005D1570" w:rsidRDefault="00075BA3">
      <w:pPr>
        <w:pStyle w:val="Bibliography"/>
      </w:pPr>
      <w:bookmarkStart w:id="245" w:name="Xf18c6bff4762da1124f9106bb0871d78b211cfd"/>
      <w:bookmarkEnd w:id="244"/>
      <w:r>
        <w:rPr>
          <w:b/>
          <w:bCs/>
        </w:rPr>
        <w:t>Greiser C</w:t>
      </w:r>
      <w:r>
        <w:rPr>
          <w:b/>
          <w:bCs/>
        </w:rPr>
        <w:t xml:space="preserve">, </w:t>
      </w:r>
      <w:r>
        <w:rPr>
          <w:b/>
          <w:bCs/>
        </w:rPr>
        <w:t>Ehrlén J</w:t>
      </w:r>
      <w:r>
        <w:rPr>
          <w:b/>
          <w:bCs/>
        </w:rPr>
        <w:t xml:space="preserve">, </w:t>
      </w:r>
      <w:r>
        <w:rPr>
          <w:b/>
          <w:bCs/>
        </w:rPr>
        <w:t>Meineri E</w:t>
      </w:r>
      <w:r>
        <w:rPr>
          <w:b/>
          <w:bCs/>
        </w:rPr>
        <w:t xml:space="preserve">, </w:t>
      </w:r>
      <w:r>
        <w:rPr>
          <w:b/>
          <w:bCs/>
        </w:rPr>
        <w:t>Hylander K</w:t>
      </w:r>
      <w:r>
        <w:t xml:space="preserve">. </w:t>
      </w:r>
      <w:r>
        <w:rPr>
          <w:b/>
          <w:bCs/>
        </w:rPr>
        <w:t>2019</w:t>
      </w:r>
      <w:r>
        <w:t>. Hiding from the climate: Character</w:t>
      </w:r>
      <w:r>
        <w:t xml:space="preserve">izing microrefugia for boreal forest understory species. </w:t>
      </w:r>
      <w:r>
        <w:rPr>
          <w:i/>
          <w:iCs/>
        </w:rPr>
        <w:t>Global Change Biology</w:t>
      </w:r>
      <w:r>
        <w:t xml:space="preserve"> </w:t>
      </w:r>
      <w:r>
        <w:rPr>
          <w:b/>
          <w:bCs/>
        </w:rPr>
        <w:t>26</w:t>
      </w:r>
      <w:r>
        <w:t>: 471–483.</w:t>
      </w:r>
    </w:p>
    <w:p w14:paraId="759BE2F6" w14:textId="77777777" w:rsidR="005D1570" w:rsidRDefault="00075BA3">
      <w:pPr>
        <w:pStyle w:val="Bibliography"/>
      </w:pPr>
      <w:bookmarkStart w:id="246" w:name="ref-griffinCanopyPositionAffects2002"/>
      <w:bookmarkEnd w:id="245"/>
      <w:r>
        <w:rPr>
          <w:b/>
          <w:bCs/>
        </w:rPr>
        <w:t>Griffin KL</w:t>
      </w:r>
      <w:r>
        <w:rPr>
          <w:b/>
          <w:bCs/>
        </w:rPr>
        <w:t xml:space="preserve">, </w:t>
      </w:r>
      <w:r>
        <w:rPr>
          <w:b/>
          <w:bCs/>
        </w:rPr>
        <w:t>Turnbull M</w:t>
      </w:r>
      <w:r>
        <w:rPr>
          <w:b/>
          <w:bCs/>
        </w:rPr>
        <w:t xml:space="preserve">, </w:t>
      </w:r>
      <w:r>
        <w:rPr>
          <w:b/>
          <w:bCs/>
        </w:rPr>
        <w:t>Murthy R</w:t>
      </w:r>
      <w:r>
        <w:t xml:space="preserve">. </w:t>
      </w:r>
      <w:r>
        <w:rPr>
          <w:b/>
          <w:bCs/>
        </w:rPr>
        <w:t>2002</w:t>
      </w:r>
      <w:r>
        <w:t xml:space="preserve">. Canopy position affects the temperature response of leaf respiration in Populus deltoides. </w:t>
      </w:r>
      <w:r>
        <w:rPr>
          <w:i/>
          <w:iCs/>
        </w:rPr>
        <w:t>New Phytologist</w:t>
      </w:r>
      <w:r>
        <w:t xml:space="preserve"> </w:t>
      </w:r>
      <w:r>
        <w:rPr>
          <w:b/>
          <w:bCs/>
        </w:rPr>
        <w:t>154</w:t>
      </w:r>
      <w:r>
        <w:t>: 609–619.</w:t>
      </w:r>
    </w:p>
    <w:p w14:paraId="785EFC83" w14:textId="77777777" w:rsidR="005D1570" w:rsidRDefault="00075BA3">
      <w:pPr>
        <w:pStyle w:val="Bibliography"/>
      </w:pPr>
      <w:bookmarkStart w:id="247" w:name="ref-grossiordPlantResponsesRising2020"/>
      <w:bookmarkEnd w:id="246"/>
      <w:r>
        <w:rPr>
          <w:b/>
          <w:bCs/>
        </w:rPr>
        <w:t>Gro</w:t>
      </w:r>
      <w:r>
        <w:rPr>
          <w:b/>
          <w:bCs/>
        </w:rPr>
        <w:t>ssiord C</w:t>
      </w:r>
      <w:r>
        <w:rPr>
          <w:b/>
          <w:bCs/>
        </w:rPr>
        <w:t xml:space="preserve">, </w:t>
      </w:r>
      <w:r>
        <w:rPr>
          <w:b/>
          <w:bCs/>
        </w:rPr>
        <w:t>Buckley TN</w:t>
      </w:r>
      <w:r>
        <w:rPr>
          <w:b/>
          <w:bCs/>
        </w:rPr>
        <w:t xml:space="preserve">, </w:t>
      </w:r>
      <w:r>
        <w:rPr>
          <w:b/>
          <w:bCs/>
        </w:rPr>
        <w:t>Cernusak LA</w:t>
      </w:r>
      <w:r>
        <w:rPr>
          <w:b/>
          <w:bCs/>
        </w:rPr>
        <w:t xml:space="preserve">, </w:t>
      </w:r>
      <w:r>
        <w:rPr>
          <w:b/>
          <w:bCs/>
        </w:rPr>
        <w:t>Novick KA</w:t>
      </w:r>
      <w:r>
        <w:rPr>
          <w:b/>
          <w:bCs/>
        </w:rPr>
        <w:t xml:space="preserve">, </w:t>
      </w:r>
      <w:r>
        <w:rPr>
          <w:b/>
          <w:bCs/>
        </w:rPr>
        <w:t>Poulter B</w:t>
      </w:r>
      <w:r>
        <w:rPr>
          <w:b/>
          <w:bCs/>
        </w:rPr>
        <w:t xml:space="preserve">, </w:t>
      </w:r>
      <w:r>
        <w:rPr>
          <w:b/>
          <w:bCs/>
        </w:rPr>
        <w:t>Siegwolf RTW</w:t>
      </w:r>
      <w:r>
        <w:rPr>
          <w:b/>
          <w:bCs/>
        </w:rPr>
        <w:t xml:space="preserve">, </w:t>
      </w:r>
      <w:r>
        <w:rPr>
          <w:b/>
          <w:bCs/>
        </w:rPr>
        <w:t>Sperry JS</w:t>
      </w:r>
      <w:r>
        <w:rPr>
          <w:b/>
          <w:bCs/>
        </w:rPr>
        <w:t xml:space="preserve">, </w:t>
      </w:r>
      <w:r>
        <w:rPr>
          <w:b/>
          <w:bCs/>
        </w:rPr>
        <w:t>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6F0A253F" w14:textId="77777777" w:rsidR="005D1570" w:rsidRDefault="00075BA3">
      <w:pPr>
        <w:pStyle w:val="Bibliography"/>
      </w:pPr>
      <w:bookmarkStart w:id="248" w:name="ref-hadleyInfluenceKrummholzMat1987"/>
      <w:bookmarkEnd w:id="247"/>
      <w:r>
        <w:rPr>
          <w:b/>
          <w:bCs/>
        </w:rPr>
        <w:t>Hadley JL</w:t>
      </w:r>
      <w:r>
        <w:rPr>
          <w:b/>
          <w:bCs/>
        </w:rPr>
        <w:t xml:space="preserve">, </w:t>
      </w:r>
      <w:r>
        <w:rPr>
          <w:b/>
          <w:bCs/>
        </w:rPr>
        <w:t>Smith WK</w:t>
      </w:r>
      <w:r>
        <w:t xml:space="preserve">. </w:t>
      </w:r>
      <w:r>
        <w:rPr>
          <w:b/>
          <w:bCs/>
        </w:rPr>
        <w:t>1987</w:t>
      </w:r>
      <w:r>
        <w:t xml:space="preserve">. Influence of </w:t>
      </w:r>
      <w:r>
        <w:t xml:space="preserve">Krummholz Mat Microclimate on Needle Physiology and Survival. </w:t>
      </w:r>
      <w:r>
        <w:rPr>
          <w:i/>
          <w:iCs/>
        </w:rPr>
        <w:t>Oecologia</w:t>
      </w:r>
      <w:r>
        <w:t xml:space="preserve"> </w:t>
      </w:r>
      <w:r>
        <w:rPr>
          <w:b/>
          <w:bCs/>
        </w:rPr>
        <w:t>73</w:t>
      </w:r>
      <w:r>
        <w:t>: 82–90.</w:t>
      </w:r>
    </w:p>
    <w:p w14:paraId="7343E53C" w14:textId="77777777" w:rsidR="005D1570" w:rsidRDefault="00075BA3">
      <w:pPr>
        <w:pStyle w:val="Bibliography"/>
      </w:pPr>
      <w:bookmarkStart w:id="249" w:name="X71264e4808ee9ace3d28bb6b1dd2058ff589128"/>
      <w:bookmarkEnd w:id="248"/>
      <w:r>
        <w:rPr>
          <w:b/>
          <w:bCs/>
        </w:rPr>
        <w:t>Hamerlynck E</w:t>
      </w:r>
      <w:r>
        <w:rPr>
          <w:b/>
          <w:bCs/>
        </w:rPr>
        <w:t xml:space="preserve">, </w:t>
      </w:r>
      <w:r>
        <w:rPr>
          <w:b/>
          <w:bCs/>
        </w:rPr>
        <w:t>Knapp AK</w:t>
      </w:r>
      <w:r>
        <w:t xml:space="preserve">. </w:t>
      </w:r>
      <w:r>
        <w:rPr>
          <w:b/>
          <w:bCs/>
        </w:rPr>
        <w:t>1996</w:t>
      </w:r>
      <w:r>
        <w:t xml:space="preserve">. Photosynthetic and stomatal responses to high temperature and light in two oaks at the western limit of their range. </w:t>
      </w:r>
      <w:r>
        <w:rPr>
          <w:i/>
          <w:iCs/>
        </w:rPr>
        <w:t>Tree Physiology</w:t>
      </w:r>
      <w:r>
        <w:t xml:space="preserve"> </w:t>
      </w:r>
      <w:r>
        <w:rPr>
          <w:b/>
          <w:bCs/>
        </w:rPr>
        <w:t>16</w:t>
      </w:r>
      <w:r>
        <w:t>: 557–56</w:t>
      </w:r>
      <w:r>
        <w:t>5.</w:t>
      </w:r>
    </w:p>
    <w:p w14:paraId="0EBE18AD" w14:textId="77777777" w:rsidR="005D1570" w:rsidRDefault="00075BA3">
      <w:pPr>
        <w:pStyle w:val="Bibliography"/>
      </w:pPr>
      <w:bookmarkStart w:id="250" w:name="ref-hanberryOpenForestEcosystems2020"/>
      <w:bookmarkEnd w:id="249"/>
      <w:r>
        <w:rPr>
          <w:b/>
          <w:bCs/>
        </w:rPr>
        <w:t>Hanberry BB</w:t>
      </w:r>
      <w:r>
        <w:rPr>
          <w:b/>
          <w:bCs/>
        </w:rPr>
        <w:t xml:space="preserve">, </w:t>
      </w:r>
      <w:r>
        <w:rPr>
          <w:b/>
          <w:bCs/>
        </w:rPr>
        <w:t>Bragg DC</w:t>
      </w:r>
      <w:r>
        <w:rPr>
          <w:b/>
          <w:bCs/>
        </w:rPr>
        <w:t xml:space="preserve">, </w:t>
      </w:r>
      <w:r>
        <w:rPr>
          <w:b/>
          <w:bCs/>
        </w:rPr>
        <w:t>Alexander HD</w:t>
      </w:r>
      <w:r>
        <w:t xml:space="preserve">. </w:t>
      </w:r>
      <w:r>
        <w:rPr>
          <w:b/>
          <w:bCs/>
        </w:rPr>
        <w:t>2020</w:t>
      </w:r>
      <w:r>
        <w:t xml:space="preserve">. Open forest ecosystems: An excluded state. </w:t>
      </w:r>
      <w:r>
        <w:rPr>
          <w:i/>
          <w:iCs/>
        </w:rPr>
        <w:t>Forest Ecology and Management</w:t>
      </w:r>
      <w:r>
        <w:t xml:space="preserve"> </w:t>
      </w:r>
      <w:r>
        <w:rPr>
          <w:b/>
          <w:bCs/>
        </w:rPr>
        <w:t>472</w:t>
      </w:r>
      <w:r>
        <w:t>: 118256.</w:t>
      </w:r>
    </w:p>
    <w:p w14:paraId="2DC54B4A" w14:textId="77777777" w:rsidR="005D1570" w:rsidRDefault="00075BA3">
      <w:pPr>
        <w:pStyle w:val="Bibliography"/>
      </w:pPr>
      <w:bookmarkStart w:id="251" w:name="X343fd0e241da9e08c6c56a598c2de99cb0f7593"/>
      <w:bookmarkEnd w:id="250"/>
      <w:r>
        <w:rPr>
          <w:b/>
          <w:bCs/>
        </w:rPr>
        <w:t>Hanberry BB</w:t>
      </w:r>
      <w:r>
        <w:rPr>
          <w:b/>
          <w:bCs/>
        </w:rPr>
        <w:t xml:space="preserve">, </w:t>
      </w:r>
      <w:r>
        <w:rPr>
          <w:b/>
          <w:bCs/>
        </w:rPr>
        <w:t>Bragg DC</w:t>
      </w:r>
      <w:r>
        <w:rPr>
          <w:b/>
          <w:bCs/>
        </w:rPr>
        <w:t xml:space="preserve">, </w:t>
      </w:r>
      <w:r>
        <w:rPr>
          <w:b/>
          <w:bCs/>
        </w:rPr>
        <w:t>Hutchinson TF</w:t>
      </w:r>
      <w:r>
        <w:t xml:space="preserve">. </w:t>
      </w:r>
      <w:r>
        <w:rPr>
          <w:b/>
          <w:bCs/>
        </w:rPr>
        <w:t>2018</w:t>
      </w:r>
      <w:r>
        <w:t>. A reconceptualization of open oak and pine ecosystems of eastern North America u</w:t>
      </w:r>
      <w:r>
        <w:t xml:space="preserve">sing a forest structure spectrum. </w:t>
      </w:r>
      <w:r>
        <w:rPr>
          <w:i/>
          <w:iCs/>
        </w:rPr>
        <w:t>Ecosphere</w:t>
      </w:r>
      <w:r>
        <w:t xml:space="preserve"> </w:t>
      </w:r>
      <w:r>
        <w:rPr>
          <w:b/>
          <w:bCs/>
        </w:rPr>
        <w:t>9</w:t>
      </w:r>
      <w:r>
        <w:t>: e02431.</w:t>
      </w:r>
    </w:p>
    <w:p w14:paraId="04E61055" w14:textId="77777777" w:rsidR="005D1570" w:rsidRDefault="00075BA3">
      <w:pPr>
        <w:pStyle w:val="Bibliography"/>
      </w:pPr>
      <w:bookmarkStart w:id="252" w:name="X0a0a37fef67d9cc3d6b43d9f5be844691d2f573"/>
      <w:bookmarkEnd w:id="251"/>
      <w:r>
        <w:rPr>
          <w:b/>
          <w:bCs/>
        </w:rPr>
        <w:t>Hansen U</w:t>
      </w:r>
      <w:r>
        <w:rPr>
          <w:b/>
          <w:bCs/>
        </w:rPr>
        <w:t xml:space="preserve">, </w:t>
      </w:r>
      <w:r>
        <w:rPr>
          <w:b/>
          <w:bCs/>
        </w:rPr>
        <w:t>Fiedler B</w:t>
      </w:r>
      <w:r>
        <w:rPr>
          <w:b/>
          <w:bCs/>
        </w:rPr>
        <w:t xml:space="preserve">, </w:t>
      </w:r>
      <w:r>
        <w:rPr>
          <w:b/>
          <w:bCs/>
        </w:rPr>
        <w:t>Rank B</w:t>
      </w:r>
      <w:r>
        <w:t xml:space="preserve">. </w:t>
      </w:r>
      <w:r>
        <w:rPr>
          <w:b/>
          <w:bCs/>
        </w:rPr>
        <w:t>2002</w:t>
      </w:r>
      <w:r>
        <w:t xml:space="preserve">. Variation of pigment composition and antioxidative systems along the canopy light gradient in a mixed beech/oak forest: A comparative study on deciduous tree species </w:t>
      </w:r>
      <w:r>
        <w:t xml:space="preserve">differing in shade tolerance. </w:t>
      </w:r>
      <w:r>
        <w:rPr>
          <w:i/>
          <w:iCs/>
        </w:rPr>
        <w:t>Trees</w:t>
      </w:r>
      <w:r>
        <w:t xml:space="preserve"> </w:t>
      </w:r>
      <w:r>
        <w:rPr>
          <w:b/>
          <w:bCs/>
        </w:rPr>
        <w:t>16</w:t>
      </w:r>
      <w:r>
        <w:t>: 354–364.</w:t>
      </w:r>
    </w:p>
    <w:p w14:paraId="090D3412" w14:textId="77777777" w:rsidR="005D1570" w:rsidRDefault="00075BA3">
      <w:pPr>
        <w:pStyle w:val="Bibliography"/>
      </w:pPr>
      <w:bookmarkStart w:id="253" w:name="ref-hardwickRelationshipLeafArea2015"/>
      <w:bookmarkEnd w:id="252"/>
      <w:r>
        <w:rPr>
          <w:b/>
          <w:bCs/>
        </w:rPr>
        <w:t>Hardwick SR</w:t>
      </w:r>
      <w:r>
        <w:rPr>
          <w:b/>
          <w:bCs/>
        </w:rPr>
        <w:t xml:space="preserve">, </w:t>
      </w:r>
      <w:r>
        <w:rPr>
          <w:b/>
          <w:bCs/>
        </w:rPr>
        <w:t>Toumi R</w:t>
      </w:r>
      <w:r>
        <w:rPr>
          <w:b/>
          <w:bCs/>
        </w:rPr>
        <w:t xml:space="preserve">, </w:t>
      </w:r>
      <w:r>
        <w:rPr>
          <w:b/>
          <w:bCs/>
        </w:rPr>
        <w:t>Pfeifer M</w:t>
      </w:r>
      <w:r>
        <w:rPr>
          <w:b/>
          <w:bCs/>
        </w:rPr>
        <w:t xml:space="preserve">, </w:t>
      </w:r>
      <w:r>
        <w:rPr>
          <w:b/>
          <w:bCs/>
        </w:rPr>
        <w:t>Turner EC</w:t>
      </w:r>
      <w:r>
        <w:rPr>
          <w:b/>
          <w:bCs/>
        </w:rPr>
        <w:t xml:space="preserve">, </w:t>
      </w:r>
      <w:r>
        <w:rPr>
          <w:b/>
          <w:bCs/>
        </w:rPr>
        <w:t>Nilus R</w:t>
      </w:r>
      <w:r>
        <w:rPr>
          <w:b/>
          <w:bCs/>
        </w:rPr>
        <w:t xml:space="preserve">, </w:t>
      </w:r>
      <w:r>
        <w:rPr>
          <w:b/>
          <w:bCs/>
        </w:rPr>
        <w:t>Ewers RM</w:t>
      </w:r>
      <w:r>
        <w:t xml:space="preserve">. </w:t>
      </w:r>
      <w:r>
        <w:rPr>
          <w:b/>
          <w:bCs/>
        </w:rPr>
        <w:t>2015</w:t>
      </w:r>
      <w:r>
        <w:t>. The relationship between leaf area index and microclimate in tropical forest and oil palm plantation: Forest disturbance drives changes in</w:t>
      </w:r>
      <w:r>
        <w:t xml:space="preserve"> microclimate. </w:t>
      </w:r>
      <w:r>
        <w:rPr>
          <w:i/>
          <w:iCs/>
        </w:rPr>
        <w:t>Agricultural and Forest Meteorology</w:t>
      </w:r>
      <w:r>
        <w:t xml:space="preserve"> </w:t>
      </w:r>
      <w:r>
        <w:rPr>
          <w:b/>
          <w:bCs/>
        </w:rPr>
        <w:t>201</w:t>
      </w:r>
      <w:r>
        <w:t>: 187–195.</w:t>
      </w:r>
    </w:p>
    <w:p w14:paraId="5A9349F0" w14:textId="77777777" w:rsidR="005D1570" w:rsidRDefault="00075BA3">
      <w:pPr>
        <w:pStyle w:val="Bibliography"/>
      </w:pPr>
      <w:bookmarkStart w:id="254" w:name="ref-harleyEffectsLightTemperature1996"/>
      <w:bookmarkEnd w:id="253"/>
      <w:r>
        <w:rPr>
          <w:b/>
          <w:bCs/>
        </w:rPr>
        <w:t>Harley P</w:t>
      </w:r>
      <w:r>
        <w:rPr>
          <w:b/>
          <w:bCs/>
        </w:rPr>
        <w:t xml:space="preserve">, </w:t>
      </w:r>
      <w:r>
        <w:rPr>
          <w:b/>
          <w:bCs/>
        </w:rPr>
        <w:t>Guenther A</w:t>
      </w:r>
      <w:r>
        <w:rPr>
          <w:b/>
          <w:bCs/>
        </w:rPr>
        <w:t xml:space="preserve">, </w:t>
      </w:r>
      <w:r>
        <w:rPr>
          <w:b/>
          <w:bCs/>
        </w:rPr>
        <w:t>Zimmerman P</w:t>
      </w:r>
      <w:r>
        <w:t xml:space="preserve">. </w:t>
      </w:r>
      <w:r>
        <w:rPr>
          <w:b/>
          <w:bCs/>
        </w:rPr>
        <w:t>1996</w:t>
      </w:r>
      <w:r>
        <w:t xml:space="preserve">. Effects of light, temperature and canopy position on net photosynthesis and isoprene emission from sweetgum (Liquidambar styraciflua) leaves. </w:t>
      </w:r>
      <w:r>
        <w:rPr>
          <w:i/>
          <w:iCs/>
        </w:rPr>
        <w:t>Tree Physiol</w:t>
      </w:r>
      <w:r>
        <w:t xml:space="preserve"> </w:t>
      </w:r>
      <w:r>
        <w:rPr>
          <w:b/>
          <w:bCs/>
        </w:rPr>
        <w:t>16</w:t>
      </w:r>
      <w:r>
        <w:t>: 25–32.</w:t>
      </w:r>
    </w:p>
    <w:p w14:paraId="5F886D41" w14:textId="77777777" w:rsidR="005D1570" w:rsidRDefault="00075BA3">
      <w:pPr>
        <w:pStyle w:val="Bibliography"/>
      </w:pPr>
      <w:bookmarkStart w:id="255" w:name="X051e7a77b2fb1f6849538bfd5673d451d0a018f"/>
      <w:bookmarkEnd w:id="254"/>
      <w:r>
        <w:rPr>
          <w:b/>
          <w:bCs/>
        </w:rPr>
        <w:lastRenderedPageBreak/>
        <w:t>Harley P</w:t>
      </w:r>
      <w:r>
        <w:rPr>
          <w:b/>
          <w:bCs/>
        </w:rPr>
        <w:t xml:space="preserve">, </w:t>
      </w:r>
      <w:r>
        <w:rPr>
          <w:b/>
          <w:bCs/>
        </w:rPr>
        <w:t>Guenther A</w:t>
      </w:r>
      <w:r>
        <w:rPr>
          <w:b/>
          <w:bCs/>
        </w:rPr>
        <w:t xml:space="preserve">, </w:t>
      </w:r>
      <w:r>
        <w:rPr>
          <w:b/>
          <w:bCs/>
        </w:rPr>
        <w:t>Zimmerman P</w:t>
      </w:r>
      <w:r>
        <w:t xml:space="preserve">. </w:t>
      </w:r>
      <w:r>
        <w:rPr>
          <w:b/>
          <w:bCs/>
        </w:rPr>
        <w:t>1997</w:t>
      </w:r>
      <w:r>
        <w:t xml:space="preserve">. Environmental controls over isoprene emission in deciduous oak canopies. </w:t>
      </w:r>
      <w:r>
        <w:rPr>
          <w:i/>
          <w:iCs/>
        </w:rPr>
        <w:t>Tree Physiology</w:t>
      </w:r>
      <w:r>
        <w:t xml:space="preserve"> </w:t>
      </w:r>
      <w:r>
        <w:rPr>
          <w:b/>
          <w:bCs/>
        </w:rPr>
        <w:t>17</w:t>
      </w:r>
      <w:r>
        <w:t>: 705–714.</w:t>
      </w:r>
    </w:p>
    <w:p w14:paraId="0FD43421" w14:textId="77777777" w:rsidR="005D1570" w:rsidRDefault="00075BA3">
      <w:pPr>
        <w:pStyle w:val="Bibliography"/>
      </w:pPr>
      <w:bookmarkStart w:id="256" w:name="ref-harmanSimpleUnifiedTheory2007"/>
      <w:bookmarkEnd w:id="255"/>
      <w:r>
        <w:rPr>
          <w:b/>
          <w:bCs/>
        </w:rPr>
        <w:t>Harman IN</w:t>
      </w:r>
      <w:r>
        <w:rPr>
          <w:b/>
          <w:bCs/>
        </w:rPr>
        <w:t xml:space="preserve">, </w:t>
      </w:r>
      <w:r>
        <w:rPr>
          <w:b/>
          <w:bCs/>
        </w:rPr>
        <w:t>Finnigan JJ</w:t>
      </w:r>
      <w:r>
        <w:t xml:space="preserve">. </w:t>
      </w:r>
      <w:r>
        <w:rPr>
          <w:b/>
          <w:bCs/>
        </w:rPr>
        <w:t>2007</w:t>
      </w:r>
      <w:r>
        <w:t xml:space="preserve">. A simple unified theory for flow in the canopy and roughness sublayer. </w:t>
      </w:r>
      <w:r>
        <w:rPr>
          <w:i/>
          <w:iCs/>
        </w:rPr>
        <w:t>Boundary-Layer Meteorol</w:t>
      </w:r>
      <w:r>
        <w:t xml:space="preserve"> </w:t>
      </w:r>
      <w:r>
        <w:rPr>
          <w:b/>
          <w:bCs/>
        </w:rPr>
        <w:t>123</w:t>
      </w:r>
      <w:r>
        <w:t>: 339–363.</w:t>
      </w:r>
    </w:p>
    <w:p w14:paraId="5AE07D79" w14:textId="77777777" w:rsidR="005D1570" w:rsidRDefault="00075BA3">
      <w:pPr>
        <w:pStyle w:val="Bibliography"/>
      </w:pPr>
      <w:bookmarkStart w:id="257" w:name="ref-harrisChangesLeafProperties2013"/>
      <w:bookmarkEnd w:id="256"/>
      <w:r>
        <w:rPr>
          <w:b/>
          <w:bCs/>
        </w:rPr>
        <w:t>Harris NL</w:t>
      </w:r>
      <w:r>
        <w:rPr>
          <w:b/>
          <w:bCs/>
        </w:rPr>
        <w:t xml:space="preserve">, </w:t>
      </w:r>
      <w:r>
        <w:rPr>
          <w:b/>
          <w:bCs/>
        </w:rPr>
        <w:t>Me</w:t>
      </w:r>
      <w:r>
        <w:rPr>
          <w:b/>
          <w:bCs/>
        </w:rPr>
        <w:t>dina E</w:t>
      </w:r>
      <w:r>
        <w:t xml:space="preserve">. </w:t>
      </w:r>
      <w:r>
        <w:rPr>
          <w:b/>
          <w:bCs/>
        </w:rPr>
        <w:t>2013</w:t>
      </w:r>
      <w:r>
        <w:t xml:space="preserve">. Changes in leaf properties across an elevation gradient in the Luquillo Mountains, Puerto Rico. </w:t>
      </w:r>
      <w:r>
        <w:rPr>
          <w:i/>
          <w:iCs/>
        </w:rPr>
        <w:t>Ecological Bulletins</w:t>
      </w:r>
      <w:r>
        <w:t>: 169–180.</w:t>
      </w:r>
    </w:p>
    <w:p w14:paraId="713A8097" w14:textId="77777777" w:rsidR="005D1570" w:rsidRDefault="00075BA3">
      <w:pPr>
        <w:pStyle w:val="Bibliography"/>
      </w:pPr>
      <w:bookmarkStart w:id="258" w:name="X0df9cdc6c3b1e3bc87adca3624018d437548b14"/>
      <w:bookmarkEnd w:id="257"/>
      <w:r>
        <w:rPr>
          <w:b/>
          <w:bCs/>
        </w:rPr>
        <w:t>Havaux M</w:t>
      </w:r>
      <w:r>
        <w:rPr>
          <w:b/>
          <w:bCs/>
        </w:rPr>
        <w:t xml:space="preserve">, </w:t>
      </w:r>
      <w:r>
        <w:rPr>
          <w:b/>
          <w:bCs/>
        </w:rPr>
        <w:t>Tardy F</w:t>
      </w:r>
      <w:r>
        <w:t xml:space="preserve">. </w:t>
      </w:r>
      <w:r>
        <w:rPr>
          <w:b/>
          <w:bCs/>
        </w:rPr>
        <w:t>1996</w:t>
      </w:r>
      <w:r>
        <w:t>. Temperature-dependent adjustment of the thermal stability of photosystem II in vivo: Possi</w:t>
      </w:r>
      <w:r>
        <w:t xml:space="preserve">ble involvement of xanthophyll-cycle pigments. </w:t>
      </w:r>
      <w:r>
        <w:rPr>
          <w:i/>
          <w:iCs/>
        </w:rPr>
        <w:t>Planta</w:t>
      </w:r>
      <w:r>
        <w:t xml:space="preserve"> </w:t>
      </w:r>
      <w:r>
        <w:rPr>
          <w:b/>
          <w:bCs/>
        </w:rPr>
        <w:t>198</w:t>
      </w:r>
      <w:r>
        <w:t>: 324–333.</w:t>
      </w:r>
    </w:p>
    <w:p w14:paraId="6C6427CD" w14:textId="77777777" w:rsidR="005D1570" w:rsidRDefault="00075BA3">
      <w:pPr>
        <w:pStyle w:val="Bibliography"/>
      </w:pPr>
      <w:bookmarkStart w:id="259" w:name="ref-heChangesShadowShifting2018a"/>
      <w:bookmarkEnd w:id="258"/>
      <w:r>
        <w:rPr>
          <w:b/>
          <w:bCs/>
        </w:rPr>
        <w:t>He L</w:t>
      </w:r>
      <w:r>
        <w:rPr>
          <w:b/>
          <w:bCs/>
        </w:rPr>
        <w:t xml:space="preserve">, </w:t>
      </w:r>
      <w:r>
        <w:rPr>
          <w:b/>
          <w:bCs/>
        </w:rPr>
        <w:t>Chen JM</w:t>
      </w:r>
      <w:r>
        <w:rPr>
          <w:b/>
          <w:bCs/>
        </w:rPr>
        <w:t xml:space="preserve">, </w:t>
      </w:r>
      <w:r>
        <w:rPr>
          <w:b/>
          <w:bCs/>
        </w:rPr>
        <w:t>Gonsamo A</w:t>
      </w:r>
      <w:r>
        <w:rPr>
          <w:b/>
          <w:bCs/>
        </w:rPr>
        <w:t xml:space="preserve">, </w:t>
      </w:r>
      <w:r>
        <w:rPr>
          <w:b/>
          <w:bCs/>
        </w:rPr>
        <w:t>Luo X</w:t>
      </w:r>
      <w:r>
        <w:rPr>
          <w:b/>
          <w:bCs/>
        </w:rPr>
        <w:t xml:space="preserve">, </w:t>
      </w:r>
      <w:r>
        <w:rPr>
          <w:b/>
          <w:bCs/>
        </w:rPr>
        <w:t>Wang R</w:t>
      </w:r>
      <w:r>
        <w:rPr>
          <w:b/>
          <w:bCs/>
        </w:rPr>
        <w:t xml:space="preserve">, </w:t>
      </w:r>
      <w:r>
        <w:rPr>
          <w:b/>
          <w:bCs/>
        </w:rPr>
        <w:t>Liu Y</w:t>
      </w:r>
      <w:r>
        <w:rPr>
          <w:b/>
          <w:bCs/>
        </w:rPr>
        <w:t xml:space="preserve">, </w:t>
      </w:r>
      <w:r>
        <w:rPr>
          <w:b/>
          <w:bCs/>
        </w:rPr>
        <w:t>Liu R</w:t>
      </w:r>
      <w:r>
        <w:t xml:space="preserve">. </w:t>
      </w:r>
      <w:r>
        <w:rPr>
          <w:b/>
          <w:bCs/>
        </w:rPr>
        <w:t>2018</w:t>
      </w:r>
      <w:r>
        <w:t xml:space="preserve">. Changes in the Shadow: The Shifting Role of Shaded Leaves in Global Carbon and Water Cycles Under Climate Change. </w:t>
      </w:r>
      <w:r>
        <w:rPr>
          <w:i/>
          <w:iCs/>
        </w:rPr>
        <w:t>Geophysical R</w:t>
      </w:r>
      <w:r>
        <w:rPr>
          <w:i/>
          <w:iCs/>
        </w:rPr>
        <w:t>esearch Letters</w:t>
      </w:r>
      <w:r>
        <w:t xml:space="preserve"> </w:t>
      </w:r>
      <w:r>
        <w:rPr>
          <w:b/>
          <w:bCs/>
        </w:rPr>
        <w:t>45</w:t>
      </w:r>
      <w:r>
        <w:t>: 5052–5061.</w:t>
      </w:r>
    </w:p>
    <w:p w14:paraId="5957C28E" w14:textId="77777777" w:rsidR="005D1570" w:rsidRDefault="00075BA3">
      <w:pPr>
        <w:pStyle w:val="Bibliography"/>
      </w:pPr>
      <w:bookmarkStart w:id="260" w:name="ref-heilmanEcologicalForecastingTree2022"/>
      <w:bookmarkEnd w:id="259"/>
      <w:r>
        <w:rPr>
          <w:b/>
          <w:bCs/>
        </w:rPr>
        <w:t>Heilman KA</w:t>
      </w:r>
      <w:r>
        <w:rPr>
          <w:b/>
          <w:bCs/>
        </w:rPr>
        <w:t xml:space="preserve">, </w:t>
      </w:r>
      <w:r>
        <w:rPr>
          <w:b/>
          <w:bCs/>
        </w:rPr>
        <w:t>Dietze MC</w:t>
      </w:r>
      <w:r>
        <w:rPr>
          <w:b/>
          <w:bCs/>
        </w:rPr>
        <w:t xml:space="preserve">, </w:t>
      </w:r>
      <w:r>
        <w:rPr>
          <w:b/>
          <w:bCs/>
        </w:rPr>
        <w:t>Arizpe AA</w:t>
      </w:r>
      <w:r>
        <w:rPr>
          <w:b/>
          <w:bCs/>
        </w:rPr>
        <w:t xml:space="preserve">, </w:t>
      </w:r>
      <w:r>
        <w:rPr>
          <w:b/>
          <w:bCs/>
        </w:rPr>
        <w:t>Aragon J</w:t>
      </w:r>
      <w:r>
        <w:rPr>
          <w:b/>
          <w:bCs/>
        </w:rPr>
        <w:t xml:space="preserve">, </w:t>
      </w:r>
      <w:r>
        <w:rPr>
          <w:b/>
          <w:bCs/>
        </w:rPr>
        <w:t>Gray A</w:t>
      </w:r>
      <w:r>
        <w:rPr>
          <w:b/>
          <w:bCs/>
        </w:rPr>
        <w:t xml:space="preserve">, </w:t>
      </w:r>
      <w:r>
        <w:rPr>
          <w:b/>
          <w:bCs/>
        </w:rPr>
        <w:t>Shaw JD</w:t>
      </w:r>
      <w:r>
        <w:rPr>
          <w:b/>
          <w:bCs/>
        </w:rPr>
        <w:t xml:space="preserve">, </w:t>
      </w:r>
      <w:r>
        <w:rPr>
          <w:b/>
          <w:bCs/>
        </w:rPr>
        <w:t>Finley AO</w:t>
      </w:r>
      <w:r>
        <w:rPr>
          <w:b/>
          <w:bCs/>
        </w:rPr>
        <w:t xml:space="preserve">, </w:t>
      </w:r>
      <w:r>
        <w:rPr>
          <w:b/>
          <w:bCs/>
        </w:rPr>
        <w:t>Klesse S</w:t>
      </w:r>
      <w:r>
        <w:rPr>
          <w:b/>
          <w:bCs/>
        </w:rPr>
        <w:t xml:space="preserve">, </w:t>
      </w:r>
      <w:r>
        <w:rPr>
          <w:b/>
          <w:bCs/>
        </w:rPr>
        <w:t>DeRose RJ</w:t>
      </w:r>
      <w:r>
        <w:rPr>
          <w:b/>
          <w:bCs/>
        </w:rPr>
        <w:t xml:space="preserve">, </w:t>
      </w:r>
      <w:r>
        <w:rPr>
          <w:b/>
          <w:bCs/>
        </w:rPr>
        <w:t>Evans MEK</w:t>
      </w:r>
      <w:r>
        <w:t xml:space="preserve">. </w:t>
      </w:r>
      <w:r>
        <w:rPr>
          <w:b/>
          <w:bCs/>
        </w:rPr>
        <w:t>2022</w:t>
      </w:r>
      <w:r>
        <w:t xml:space="preserve">. Ecological forecasting of tree growth: Regional </w:t>
      </w:r>
      <w:r>
        <w:t xml:space="preserve">fusion of tree-ring and forest inventory data to quantify drivers and characterize uncertainty. </w:t>
      </w:r>
      <w:r>
        <w:rPr>
          <w:i/>
          <w:iCs/>
        </w:rPr>
        <w:t>Global Change Biology</w:t>
      </w:r>
      <w:r>
        <w:t xml:space="preserve"> </w:t>
      </w:r>
      <w:r>
        <w:rPr>
          <w:b/>
          <w:bCs/>
        </w:rPr>
        <w:t>n/a</w:t>
      </w:r>
      <w:r>
        <w:t>.</w:t>
      </w:r>
    </w:p>
    <w:p w14:paraId="16CFAEC2" w14:textId="77777777" w:rsidR="005D1570" w:rsidRDefault="00075BA3">
      <w:pPr>
        <w:pStyle w:val="Bibliography"/>
      </w:pPr>
      <w:bookmarkStart w:id="261" w:name="X4a4787bd88cd8955b7cee124ab160c67705270b"/>
      <w:bookmarkEnd w:id="260"/>
      <w:r>
        <w:rPr>
          <w:b/>
          <w:bCs/>
        </w:rPr>
        <w:t>Hernández GG</w:t>
      </w:r>
      <w:r>
        <w:rPr>
          <w:b/>
          <w:bCs/>
        </w:rPr>
        <w:t xml:space="preserve">, </w:t>
      </w:r>
      <w:r>
        <w:rPr>
          <w:b/>
          <w:bCs/>
        </w:rPr>
        <w:t>Winter K</w:t>
      </w:r>
      <w:r>
        <w:rPr>
          <w:b/>
          <w:bCs/>
        </w:rPr>
        <w:t xml:space="preserve">, </w:t>
      </w:r>
      <w:r>
        <w:rPr>
          <w:b/>
          <w:bCs/>
        </w:rPr>
        <w:t>Slot M</w:t>
      </w:r>
      <w:r>
        <w:t xml:space="preserve">. </w:t>
      </w:r>
      <w:r>
        <w:rPr>
          <w:b/>
          <w:bCs/>
        </w:rPr>
        <w:t>2020</w:t>
      </w:r>
      <w:r>
        <w:t>. Similar temperature dependence of photosynthetic parameters in sun and shade leaves of three tr</w:t>
      </w:r>
      <w:r>
        <w:t xml:space="preserve">opical tree species. </w:t>
      </w:r>
      <w:r>
        <w:rPr>
          <w:i/>
          <w:iCs/>
        </w:rPr>
        <w:t>Tree Physiol</w:t>
      </w:r>
      <w:r>
        <w:t xml:space="preserve"> </w:t>
      </w:r>
      <w:r>
        <w:rPr>
          <w:b/>
          <w:bCs/>
        </w:rPr>
        <w:t>40</w:t>
      </w:r>
      <w:r>
        <w:t>: 637–651.</w:t>
      </w:r>
    </w:p>
    <w:p w14:paraId="387014E7" w14:textId="77777777" w:rsidR="005D1570" w:rsidRDefault="00075BA3">
      <w:pPr>
        <w:pStyle w:val="Bibliography"/>
      </w:pPr>
      <w:bookmarkStart w:id="262" w:name="ref-hiroseMaximizingDailyCanopy1987"/>
      <w:bookmarkEnd w:id="261"/>
      <w:r>
        <w:rPr>
          <w:b/>
          <w:bCs/>
        </w:rPr>
        <w:t>Hirose T</w:t>
      </w:r>
      <w:r>
        <w:rPr>
          <w:b/>
          <w:bCs/>
        </w:rPr>
        <w:t xml:space="preserve">, </w:t>
      </w:r>
      <w:r>
        <w:rPr>
          <w:b/>
          <w:bCs/>
        </w:rPr>
        <w:t>Werger MJA</w:t>
      </w:r>
      <w:r>
        <w:t xml:space="preserve">. </w:t>
      </w:r>
      <w:r>
        <w:rPr>
          <w:b/>
          <w:bCs/>
        </w:rPr>
        <w:t>1987</w:t>
      </w:r>
      <w:r>
        <w:t xml:space="preserve">. Maximizing daily canopy photosynthesis with respect to the leaf nitrogen allocation pattern in the canopy. </w:t>
      </w:r>
      <w:r>
        <w:rPr>
          <w:i/>
          <w:iCs/>
        </w:rPr>
        <w:t>Oecologia</w:t>
      </w:r>
      <w:r>
        <w:t xml:space="preserve"> </w:t>
      </w:r>
      <w:r>
        <w:rPr>
          <w:b/>
          <w:bCs/>
        </w:rPr>
        <w:t>72</w:t>
      </w:r>
      <w:r>
        <w:t>: 520–526.</w:t>
      </w:r>
    </w:p>
    <w:p w14:paraId="3EDEC63F" w14:textId="77777777" w:rsidR="005D1570" w:rsidRDefault="00075BA3">
      <w:pPr>
        <w:pStyle w:val="Bibliography"/>
      </w:pPr>
      <w:bookmarkStart w:id="263" w:name="Xf273a8497791da5681808cc1a4b2e8b36aada7e"/>
      <w:bookmarkEnd w:id="262"/>
      <w:r>
        <w:rPr>
          <w:b/>
          <w:bCs/>
        </w:rPr>
        <w:t>Hogan JA</w:t>
      </w:r>
      <w:r>
        <w:rPr>
          <w:b/>
          <w:bCs/>
        </w:rPr>
        <w:t xml:space="preserve">, </w:t>
      </w:r>
      <w:r>
        <w:rPr>
          <w:b/>
          <w:bCs/>
        </w:rPr>
        <w:t>McMahon SM</w:t>
      </w:r>
      <w:r>
        <w:rPr>
          <w:b/>
          <w:bCs/>
        </w:rPr>
        <w:t xml:space="preserve">, </w:t>
      </w:r>
      <w:r>
        <w:rPr>
          <w:b/>
          <w:bCs/>
        </w:rPr>
        <w:t>Buzzard V</w:t>
      </w:r>
      <w:r>
        <w:rPr>
          <w:b/>
          <w:bCs/>
        </w:rPr>
        <w:t xml:space="preserve">, </w:t>
      </w:r>
      <w:r>
        <w:rPr>
          <w:b/>
          <w:bCs/>
        </w:rPr>
        <w:t>Michaletz ST</w:t>
      </w:r>
      <w:r>
        <w:rPr>
          <w:b/>
          <w:bCs/>
        </w:rPr>
        <w:t xml:space="preserve">, </w:t>
      </w:r>
      <w:r>
        <w:rPr>
          <w:b/>
          <w:bCs/>
        </w:rPr>
        <w:t>Enqu</w:t>
      </w:r>
      <w:r>
        <w:rPr>
          <w:b/>
          <w:bCs/>
        </w:rPr>
        <w:t>ist BJ</w:t>
      </w:r>
      <w:r>
        <w:rPr>
          <w:b/>
          <w:bCs/>
        </w:rPr>
        <w:t xml:space="preserve">, </w:t>
      </w:r>
      <w:r>
        <w:rPr>
          <w:b/>
          <w:bCs/>
        </w:rPr>
        <w:t>Thompson J</w:t>
      </w:r>
      <w:r>
        <w:rPr>
          <w:b/>
          <w:bCs/>
        </w:rPr>
        <w:t xml:space="preserve">, </w:t>
      </w:r>
      <w:r>
        <w:rPr>
          <w:b/>
          <w:bCs/>
        </w:rPr>
        <w:t>Swenson NG</w:t>
      </w:r>
      <w:r>
        <w:rPr>
          <w:b/>
          <w:bCs/>
        </w:rPr>
        <w:t xml:space="preserve">, </w:t>
      </w:r>
      <w:r>
        <w:rPr>
          <w:b/>
          <w:bCs/>
        </w:rPr>
        <w:t>Zimmerman JK</w:t>
      </w:r>
      <w:r>
        <w:t xml:space="preserve">. </w:t>
      </w:r>
      <w:r>
        <w:rPr>
          <w:b/>
          <w:bCs/>
        </w:rPr>
        <w:t>2019</w:t>
      </w:r>
      <w:r>
        <w:t xml:space="preserve">. Drought and the interannual variability of stem growth in an aseasonal, everwet forest. </w:t>
      </w:r>
      <w:r>
        <w:rPr>
          <w:i/>
          <w:iCs/>
        </w:rPr>
        <w:t>Biotropica</w:t>
      </w:r>
      <w:r>
        <w:t xml:space="preserve"> </w:t>
      </w:r>
      <w:r>
        <w:rPr>
          <w:b/>
          <w:bCs/>
        </w:rPr>
        <w:t>51</w:t>
      </w:r>
      <w:r>
        <w:t>: 139–154.</w:t>
      </w:r>
    </w:p>
    <w:p w14:paraId="0368410C" w14:textId="77777777" w:rsidR="005D1570" w:rsidRDefault="00075BA3">
      <w:pPr>
        <w:pStyle w:val="Bibliography"/>
      </w:pPr>
      <w:bookmarkStart w:id="264" w:name="ref-houterOntogeneticChangesLeaf2012"/>
      <w:bookmarkEnd w:id="263"/>
      <w:r>
        <w:rPr>
          <w:b/>
          <w:bCs/>
        </w:rPr>
        <w:t>Houter NC</w:t>
      </w:r>
      <w:r>
        <w:rPr>
          <w:b/>
          <w:bCs/>
        </w:rPr>
        <w:t xml:space="preserve">, </w:t>
      </w:r>
      <w:r>
        <w:rPr>
          <w:b/>
          <w:bCs/>
        </w:rPr>
        <w:t>Pons TL</w:t>
      </w:r>
      <w:r>
        <w:t xml:space="preserve">. </w:t>
      </w:r>
      <w:r>
        <w:rPr>
          <w:b/>
          <w:bCs/>
        </w:rPr>
        <w:t>2012</w:t>
      </w:r>
      <w:r>
        <w:t>. Ontogenetic changes in leaf traits of tropical rainforest trees di</w:t>
      </w:r>
      <w:r>
        <w:t xml:space="preserve">ffering in juvenile light requirement. </w:t>
      </w:r>
      <w:r>
        <w:rPr>
          <w:i/>
          <w:iCs/>
        </w:rPr>
        <w:t>Oecologia</w:t>
      </w:r>
      <w:r>
        <w:t xml:space="preserve"> </w:t>
      </w:r>
      <w:r>
        <w:rPr>
          <w:b/>
          <w:bCs/>
        </w:rPr>
        <w:t>169</w:t>
      </w:r>
      <w:r>
        <w:t>: 33–45.</w:t>
      </w:r>
    </w:p>
    <w:p w14:paraId="51941AE3" w14:textId="77777777" w:rsidR="005D1570" w:rsidRDefault="00075BA3">
      <w:pPr>
        <w:pStyle w:val="Bibliography"/>
      </w:pPr>
      <w:bookmarkStart w:id="265" w:name="ref-huangAirTemperatureOptima2019"/>
      <w:bookmarkEnd w:id="264"/>
      <w:r>
        <w:rPr>
          <w:b/>
          <w:bCs/>
        </w:rPr>
        <w:t>Huang M</w:t>
      </w:r>
      <w:r>
        <w:rPr>
          <w:b/>
          <w:bCs/>
        </w:rPr>
        <w:t xml:space="preserve">, </w:t>
      </w:r>
      <w:r>
        <w:rPr>
          <w:b/>
          <w:bCs/>
        </w:rPr>
        <w:t>Piao S</w:t>
      </w:r>
      <w:r>
        <w:rPr>
          <w:b/>
          <w:bCs/>
        </w:rPr>
        <w:t xml:space="preserve">, </w:t>
      </w:r>
      <w:r>
        <w:rPr>
          <w:b/>
          <w:bCs/>
        </w:rPr>
        <w:t>Ciais P</w:t>
      </w:r>
      <w:r>
        <w:rPr>
          <w:b/>
          <w:bCs/>
        </w:rPr>
        <w:t xml:space="preserve">, </w:t>
      </w:r>
      <w:r>
        <w:rPr>
          <w:b/>
          <w:bCs/>
        </w:rPr>
        <w:t>Peñuelas J</w:t>
      </w:r>
      <w:r>
        <w:rPr>
          <w:b/>
          <w:bCs/>
        </w:rPr>
        <w:t xml:space="preserve">, </w:t>
      </w:r>
      <w:r>
        <w:rPr>
          <w:b/>
          <w:bCs/>
        </w:rPr>
        <w:t>Wang X</w:t>
      </w:r>
      <w:r>
        <w:rPr>
          <w:b/>
          <w:bCs/>
        </w:rPr>
        <w:t xml:space="preserve">, </w:t>
      </w:r>
      <w:r>
        <w:rPr>
          <w:b/>
          <w:bCs/>
        </w:rPr>
        <w:t>Keenan TF</w:t>
      </w:r>
      <w:r>
        <w:rPr>
          <w:b/>
          <w:bCs/>
        </w:rPr>
        <w:t xml:space="preserve">, </w:t>
      </w:r>
      <w:r>
        <w:rPr>
          <w:b/>
          <w:bCs/>
        </w:rPr>
        <w:t>Peng S</w:t>
      </w:r>
      <w:r>
        <w:rPr>
          <w:b/>
          <w:bCs/>
        </w:rPr>
        <w:t xml:space="preserve">, </w:t>
      </w:r>
      <w:r>
        <w:rPr>
          <w:b/>
          <w:bCs/>
        </w:rPr>
        <w:t>Berry JA</w:t>
      </w:r>
      <w:r>
        <w:rPr>
          <w:b/>
          <w:bCs/>
        </w:rPr>
        <w:t xml:space="preserve">, </w:t>
      </w:r>
      <w:r>
        <w:rPr>
          <w:b/>
          <w:bCs/>
        </w:rPr>
        <w:t>Wang K</w:t>
      </w:r>
      <w:r>
        <w:rPr>
          <w:b/>
          <w:bCs/>
        </w:rPr>
        <w:t xml:space="preserve">, </w:t>
      </w:r>
      <w:r>
        <w:rPr>
          <w:b/>
          <w:bCs/>
        </w:rPr>
        <w:t>Mao J</w:t>
      </w:r>
      <w:r>
        <w:rPr>
          <w:b/>
          <w:bCs/>
        </w:rPr>
        <w:t xml:space="preserve">, </w:t>
      </w:r>
      <w:r>
        <w:rPr>
          <w:b/>
          <w:bCs/>
          <w:i/>
          <w:iCs/>
        </w:rPr>
        <w:t>et al.</w:t>
      </w:r>
      <w:r>
        <w:t xml:space="preserve"> </w:t>
      </w:r>
      <w:r>
        <w:rPr>
          <w:b/>
          <w:bCs/>
        </w:rPr>
        <w:t>2019</w:t>
      </w:r>
      <w:r>
        <w:t xml:space="preserve">. Air temperature optima of vegetation productivity across global biomes. </w:t>
      </w:r>
      <w:r>
        <w:rPr>
          <w:i/>
          <w:iCs/>
        </w:rPr>
        <w:t>Nature Ecology &amp; Evolution</w:t>
      </w:r>
      <w:r>
        <w:t xml:space="preserve"> </w:t>
      </w:r>
      <w:r>
        <w:rPr>
          <w:b/>
          <w:bCs/>
        </w:rPr>
        <w:t>3</w:t>
      </w:r>
      <w:r>
        <w:t>: 772–779.</w:t>
      </w:r>
    </w:p>
    <w:p w14:paraId="39D852C7" w14:textId="77777777" w:rsidR="005D1570" w:rsidRDefault="00075BA3">
      <w:pPr>
        <w:pStyle w:val="Bibliography"/>
      </w:pPr>
      <w:bookmarkStart w:id="266" w:name="ref-hulleyNewECOSTRESSMODIS2019"/>
      <w:bookmarkEnd w:id="265"/>
      <w:r>
        <w:rPr>
          <w:b/>
          <w:bCs/>
        </w:rPr>
        <w:t>Hulley G</w:t>
      </w:r>
      <w:r>
        <w:rPr>
          <w:b/>
          <w:bCs/>
        </w:rPr>
        <w:t xml:space="preserve">, </w:t>
      </w:r>
      <w:r>
        <w:rPr>
          <w:b/>
          <w:bCs/>
        </w:rPr>
        <w:t>Shivers S</w:t>
      </w:r>
      <w:r>
        <w:rPr>
          <w:b/>
          <w:bCs/>
        </w:rPr>
        <w:t xml:space="preserve">, </w:t>
      </w:r>
      <w:r>
        <w:rPr>
          <w:b/>
          <w:bCs/>
        </w:rPr>
        <w:t>Wetherley E</w:t>
      </w:r>
      <w:r>
        <w:rPr>
          <w:b/>
          <w:bCs/>
        </w:rPr>
        <w:t xml:space="preserve">, </w:t>
      </w:r>
      <w:r>
        <w:rPr>
          <w:b/>
          <w:bCs/>
        </w:rPr>
        <w:t>Cudd R</w:t>
      </w:r>
      <w:r>
        <w:t xml:space="preserve">. </w:t>
      </w:r>
      <w:r>
        <w:rPr>
          <w:b/>
          <w:bCs/>
        </w:rPr>
        <w:t>2019</w:t>
      </w:r>
      <w:r>
        <w:t xml:space="preserve">. New ECOSTRESS and MODIS Land Surface Temperature Data Reveal Fine-Scale Heat Vulnerability in Cities: A Case Study for Los Angeles County, California. </w:t>
      </w:r>
      <w:r>
        <w:rPr>
          <w:i/>
          <w:iCs/>
        </w:rPr>
        <w:t>Remote Sensing</w:t>
      </w:r>
      <w:r>
        <w:t xml:space="preserve"> </w:t>
      </w:r>
      <w:r>
        <w:rPr>
          <w:b/>
          <w:bCs/>
        </w:rPr>
        <w:t>11</w:t>
      </w:r>
      <w:r>
        <w:t>:</w:t>
      </w:r>
      <w:r>
        <w:t xml:space="preserve"> 2136.</w:t>
      </w:r>
    </w:p>
    <w:p w14:paraId="3AEC6DBE" w14:textId="77777777" w:rsidR="005D1570" w:rsidRDefault="00075BA3">
      <w:pPr>
        <w:pStyle w:val="Bibliography"/>
      </w:pPr>
      <w:bookmarkStart w:id="267" w:name="ref-humphreySoilMoistureAtmosphere2021"/>
      <w:bookmarkEnd w:id="266"/>
      <w:r>
        <w:rPr>
          <w:b/>
          <w:bCs/>
        </w:rPr>
        <w:t>Humphrey V</w:t>
      </w:r>
      <w:r>
        <w:rPr>
          <w:b/>
          <w:bCs/>
        </w:rPr>
        <w:t xml:space="preserve">, </w:t>
      </w:r>
      <w:r>
        <w:rPr>
          <w:b/>
          <w:bCs/>
        </w:rPr>
        <w:t>Berg A</w:t>
      </w:r>
      <w:r>
        <w:rPr>
          <w:b/>
          <w:bCs/>
        </w:rPr>
        <w:t xml:space="preserve">, </w:t>
      </w:r>
      <w:r>
        <w:rPr>
          <w:b/>
          <w:bCs/>
        </w:rPr>
        <w:t>Ciais P</w:t>
      </w:r>
      <w:r>
        <w:rPr>
          <w:b/>
          <w:bCs/>
        </w:rPr>
        <w:t xml:space="preserve">, </w:t>
      </w:r>
      <w:r>
        <w:rPr>
          <w:b/>
          <w:bCs/>
        </w:rPr>
        <w:t>Gentine P</w:t>
      </w:r>
      <w:r>
        <w:rPr>
          <w:b/>
          <w:bCs/>
        </w:rPr>
        <w:t xml:space="preserve">, </w:t>
      </w:r>
      <w:r>
        <w:rPr>
          <w:b/>
          <w:bCs/>
        </w:rPr>
        <w:t>Jung M</w:t>
      </w:r>
      <w:r>
        <w:rPr>
          <w:b/>
          <w:bCs/>
        </w:rPr>
        <w:t xml:space="preserve">, </w:t>
      </w:r>
      <w:r>
        <w:rPr>
          <w:b/>
          <w:bCs/>
        </w:rPr>
        <w:t>Reichstein M</w:t>
      </w:r>
      <w:r>
        <w:rPr>
          <w:b/>
          <w:bCs/>
        </w:rPr>
        <w:t xml:space="preserve">, </w:t>
      </w:r>
      <w:r>
        <w:rPr>
          <w:b/>
          <w:bCs/>
        </w:rPr>
        <w:t>Seneviratne SI</w:t>
      </w:r>
      <w:r>
        <w:rPr>
          <w:b/>
          <w:bCs/>
        </w:rPr>
        <w:t xml:space="preserve">, </w:t>
      </w:r>
      <w:r>
        <w:rPr>
          <w:b/>
          <w:bCs/>
        </w:rPr>
        <w:t>Frankenberg C</w:t>
      </w:r>
      <w:r>
        <w:t xml:space="preserve">. </w:t>
      </w:r>
      <w:r>
        <w:rPr>
          <w:b/>
          <w:bCs/>
        </w:rPr>
        <w:t>2021</w:t>
      </w:r>
      <w:r>
        <w:t xml:space="preserve">. Soil moisture– atmosphere feedback dominates land carbon uptake variability. </w:t>
      </w:r>
      <w:r>
        <w:rPr>
          <w:i/>
          <w:iCs/>
        </w:rPr>
        <w:t>Nature</w:t>
      </w:r>
      <w:r>
        <w:t xml:space="preserve"> </w:t>
      </w:r>
      <w:r>
        <w:rPr>
          <w:b/>
          <w:bCs/>
        </w:rPr>
        <w:t>592</w:t>
      </w:r>
      <w:r>
        <w:t>: 65–69.</w:t>
      </w:r>
    </w:p>
    <w:p w14:paraId="1B3AD683" w14:textId="77777777" w:rsidR="005D1570" w:rsidRDefault="00075BA3">
      <w:pPr>
        <w:pStyle w:val="Bibliography"/>
      </w:pPr>
      <w:bookmarkStart w:id="268" w:name="ref-hurttTerrestrialModelsGlobal1998"/>
      <w:bookmarkEnd w:id="267"/>
      <w:r>
        <w:rPr>
          <w:b/>
          <w:bCs/>
        </w:rPr>
        <w:lastRenderedPageBreak/>
        <w:t>Hurtt GC</w:t>
      </w:r>
      <w:r>
        <w:rPr>
          <w:b/>
          <w:bCs/>
        </w:rPr>
        <w:t xml:space="preserve">, </w:t>
      </w:r>
      <w:r>
        <w:rPr>
          <w:b/>
          <w:bCs/>
        </w:rPr>
        <w:t>Moorcroft PR</w:t>
      </w:r>
      <w:r>
        <w:rPr>
          <w:b/>
          <w:bCs/>
        </w:rPr>
        <w:t xml:space="preserve">, </w:t>
      </w:r>
      <w:r>
        <w:rPr>
          <w:b/>
          <w:bCs/>
        </w:rPr>
        <w:t>And SWP</w:t>
      </w:r>
      <w:r>
        <w:rPr>
          <w:b/>
          <w:bCs/>
        </w:rPr>
        <w:t xml:space="preserve">, </w:t>
      </w:r>
      <w:r>
        <w:rPr>
          <w:b/>
          <w:bCs/>
        </w:rPr>
        <w:t>Levin SA</w:t>
      </w:r>
      <w:r>
        <w:t xml:space="preserve">. </w:t>
      </w:r>
      <w:r>
        <w:rPr>
          <w:b/>
          <w:bCs/>
        </w:rPr>
        <w:t>1998</w:t>
      </w:r>
      <w:r>
        <w:t>. Terre</w:t>
      </w:r>
      <w:r>
        <w:t xml:space="preserve">strial models and global change: Challenges for the future. </w:t>
      </w:r>
      <w:r>
        <w:rPr>
          <w:i/>
          <w:iCs/>
        </w:rPr>
        <w:t>Global Change Biology</w:t>
      </w:r>
      <w:r>
        <w:t xml:space="preserve"> </w:t>
      </w:r>
      <w:r>
        <w:rPr>
          <w:b/>
          <w:bCs/>
        </w:rPr>
        <w:t>4</w:t>
      </w:r>
      <w:r>
        <w:t>: 581–590.</w:t>
      </w:r>
    </w:p>
    <w:p w14:paraId="3B4413D1" w14:textId="77777777" w:rsidR="005D1570" w:rsidRDefault="00075BA3">
      <w:pPr>
        <w:pStyle w:val="Bibliography"/>
      </w:pPr>
      <w:bookmarkStart w:id="269" w:name="ref-ichieEcologicalDistributionLeaf2016a"/>
      <w:bookmarkEnd w:id="268"/>
      <w:r>
        <w:rPr>
          <w:b/>
          <w:bCs/>
        </w:rPr>
        <w:t>Ichie T</w:t>
      </w:r>
      <w:r>
        <w:rPr>
          <w:b/>
          <w:bCs/>
        </w:rPr>
        <w:t xml:space="preserve">, </w:t>
      </w:r>
      <w:r>
        <w:rPr>
          <w:b/>
          <w:bCs/>
        </w:rPr>
        <w:t>Inoue Y</w:t>
      </w:r>
      <w:r>
        <w:rPr>
          <w:b/>
          <w:bCs/>
        </w:rPr>
        <w:t xml:space="preserve">, </w:t>
      </w:r>
      <w:r>
        <w:rPr>
          <w:b/>
          <w:bCs/>
        </w:rPr>
        <w:t>Takahashi N</w:t>
      </w:r>
      <w:r>
        <w:rPr>
          <w:b/>
          <w:bCs/>
        </w:rPr>
        <w:t xml:space="preserve">, </w:t>
      </w:r>
      <w:r>
        <w:rPr>
          <w:b/>
          <w:bCs/>
        </w:rPr>
        <w:t>Kamiya K</w:t>
      </w:r>
      <w:r>
        <w:rPr>
          <w:b/>
          <w:bCs/>
        </w:rPr>
        <w:t xml:space="preserve">, </w:t>
      </w:r>
      <w:r>
        <w:rPr>
          <w:b/>
          <w:bCs/>
        </w:rPr>
        <w:t>Kenzo T</w:t>
      </w:r>
      <w:r>
        <w:t xml:space="preserve">. </w:t>
      </w:r>
      <w:r>
        <w:rPr>
          <w:b/>
          <w:bCs/>
        </w:rPr>
        <w:t>2016</w:t>
      </w:r>
      <w:r>
        <w:t>. Ecological distribution of leaf stomata and trichomes among tree species in a Malaysian lowland tropical r</w:t>
      </w:r>
      <w:r>
        <w:t xml:space="preserve">ain forest. </w:t>
      </w:r>
      <w:r>
        <w:rPr>
          <w:i/>
          <w:iCs/>
        </w:rPr>
        <w:t>J Plant Res</w:t>
      </w:r>
      <w:r>
        <w:t xml:space="preserve"> </w:t>
      </w:r>
      <w:r>
        <w:rPr>
          <w:b/>
          <w:bCs/>
        </w:rPr>
        <w:t>129</w:t>
      </w:r>
      <w:r>
        <w:t>: 625–635.</w:t>
      </w:r>
    </w:p>
    <w:p w14:paraId="3DB9038E" w14:textId="77777777" w:rsidR="005D1570" w:rsidRDefault="00075BA3">
      <w:pPr>
        <w:pStyle w:val="Bibliography"/>
      </w:pPr>
      <w:bookmarkStart w:id="270" w:name="ref-ipccClimateChange20212021"/>
      <w:bookmarkEnd w:id="269"/>
      <w:r>
        <w:rPr>
          <w:b/>
          <w:bCs/>
        </w:rPr>
        <w:t>IPCC</w:t>
      </w:r>
      <w:r>
        <w:t xml:space="preserve">. </w:t>
      </w:r>
      <w:r>
        <w:rPr>
          <w:b/>
          <w:bCs/>
        </w:rPr>
        <w:t>2021</w:t>
      </w:r>
      <w:r>
        <w:t>. Climate Change 2021 The Physical Science Basis–IPCC.</w:t>
      </w:r>
    </w:p>
    <w:p w14:paraId="7DCA3520" w14:textId="77777777" w:rsidR="005D1570" w:rsidRDefault="00075BA3">
      <w:pPr>
        <w:pStyle w:val="Bibliography"/>
      </w:pPr>
      <w:bookmarkStart w:id="271" w:name="ref-irvineAgerelatedChangesEcosystem2004"/>
      <w:bookmarkEnd w:id="270"/>
      <w:r>
        <w:rPr>
          <w:b/>
          <w:bCs/>
        </w:rPr>
        <w:t>Irvine J</w:t>
      </w:r>
      <w:r>
        <w:rPr>
          <w:b/>
          <w:bCs/>
        </w:rPr>
        <w:t xml:space="preserve">, </w:t>
      </w:r>
      <w:r>
        <w:rPr>
          <w:b/>
          <w:bCs/>
        </w:rPr>
        <w:t>Law BE</w:t>
      </w:r>
      <w:r>
        <w:rPr>
          <w:b/>
          <w:bCs/>
        </w:rPr>
        <w:t xml:space="preserve">, </w:t>
      </w:r>
      <w:r>
        <w:rPr>
          <w:b/>
          <w:bCs/>
        </w:rPr>
        <w:t>Kurpius MR</w:t>
      </w:r>
      <w:r>
        <w:rPr>
          <w:b/>
          <w:bCs/>
        </w:rPr>
        <w:t xml:space="preserve">, </w:t>
      </w:r>
      <w:r>
        <w:rPr>
          <w:b/>
          <w:bCs/>
        </w:rPr>
        <w:t>Anthoni PM</w:t>
      </w:r>
      <w:r>
        <w:rPr>
          <w:b/>
          <w:bCs/>
        </w:rPr>
        <w:t xml:space="preserve">, </w:t>
      </w:r>
      <w:r>
        <w:rPr>
          <w:b/>
          <w:bCs/>
        </w:rPr>
        <w:t>Moore D</w:t>
      </w:r>
      <w:r>
        <w:rPr>
          <w:b/>
          <w:bCs/>
        </w:rPr>
        <w:t xml:space="preserve">, </w:t>
      </w:r>
      <w:r>
        <w:rPr>
          <w:b/>
          <w:bCs/>
        </w:rPr>
        <w:t>Schwarz PA</w:t>
      </w:r>
      <w:r>
        <w:t xml:space="preserve">. </w:t>
      </w:r>
      <w:r>
        <w:rPr>
          <w:b/>
          <w:bCs/>
        </w:rPr>
        <w:t>2004</w:t>
      </w:r>
      <w:r>
        <w:t xml:space="preserve">. Age-related changes in ecosystem structure and function and effects on water and carbon exchange in ponderosa pine. </w:t>
      </w:r>
      <w:r>
        <w:rPr>
          <w:i/>
          <w:iCs/>
        </w:rPr>
        <w:t>Tree Physiology</w:t>
      </w:r>
      <w:r>
        <w:t xml:space="preserve"> </w:t>
      </w:r>
      <w:r>
        <w:rPr>
          <w:b/>
          <w:bCs/>
        </w:rPr>
        <w:t>24</w:t>
      </w:r>
      <w:r>
        <w:t>: 753–763.</w:t>
      </w:r>
    </w:p>
    <w:p w14:paraId="516504F6" w14:textId="77777777" w:rsidR="005D1570" w:rsidRDefault="00075BA3">
      <w:pPr>
        <w:pStyle w:val="Bibliography"/>
      </w:pPr>
      <w:bookmarkStart w:id="272" w:name="ref-jiao-junWindProfilesTrees2004"/>
      <w:bookmarkEnd w:id="271"/>
      <w:r>
        <w:rPr>
          <w:b/>
          <w:bCs/>
        </w:rPr>
        <w:t>Jiao-jun Z</w:t>
      </w:r>
      <w:r>
        <w:rPr>
          <w:b/>
          <w:bCs/>
        </w:rPr>
        <w:t xml:space="preserve">, </w:t>
      </w:r>
      <w:r>
        <w:rPr>
          <w:b/>
          <w:bCs/>
        </w:rPr>
        <w:t>Xiu-fen L</w:t>
      </w:r>
      <w:r>
        <w:rPr>
          <w:b/>
          <w:bCs/>
        </w:rPr>
        <w:t xml:space="preserve">, </w:t>
      </w:r>
      <w:r>
        <w:rPr>
          <w:b/>
          <w:bCs/>
        </w:rPr>
        <w:t>Yutaka G</w:t>
      </w:r>
      <w:r>
        <w:rPr>
          <w:b/>
          <w:bCs/>
        </w:rPr>
        <w:t xml:space="preserve">, </w:t>
      </w:r>
      <w:r>
        <w:rPr>
          <w:b/>
          <w:bCs/>
        </w:rPr>
        <w:t>Takeshi M</w:t>
      </w:r>
      <w:r>
        <w:t xml:space="preserve">. </w:t>
      </w:r>
      <w:r>
        <w:rPr>
          <w:b/>
          <w:bCs/>
        </w:rPr>
        <w:t>2004</w:t>
      </w:r>
      <w:r>
        <w:t xml:space="preserve">. Wind profiles in and over trees. </w:t>
      </w:r>
      <w:r>
        <w:rPr>
          <w:i/>
          <w:iCs/>
        </w:rPr>
        <w:t>Journal of Forestry Resear</w:t>
      </w:r>
      <w:r>
        <w:rPr>
          <w:i/>
          <w:iCs/>
        </w:rPr>
        <w:t>ch</w:t>
      </w:r>
      <w:r>
        <w:t xml:space="preserve"> </w:t>
      </w:r>
      <w:r>
        <w:rPr>
          <w:b/>
          <w:bCs/>
        </w:rPr>
        <w:t>15</w:t>
      </w:r>
      <w:r>
        <w:t>: 305.</w:t>
      </w:r>
    </w:p>
    <w:p w14:paraId="2B7C206B" w14:textId="77777777" w:rsidR="005D1570" w:rsidRDefault="00075BA3">
      <w:pPr>
        <w:pStyle w:val="Bibliography"/>
      </w:pPr>
      <w:bookmarkStart w:id="273" w:name="ref-johnstonWhatLiesVertical2020"/>
      <w:bookmarkEnd w:id="272"/>
      <w:r>
        <w:rPr>
          <w:b/>
          <w:bCs/>
        </w:rPr>
        <w:t>Johnston M</w:t>
      </w:r>
      <w:r>
        <w:rPr>
          <w:b/>
          <w:bCs/>
        </w:rPr>
        <w:t xml:space="preserve">, </w:t>
      </w:r>
      <w:r>
        <w:rPr>
          <w:b/>
          <w:bCs/>
        </w:rPr>
        <w:t>Andreu A</w:t>
      </w:r>
      <w:r>
        <w:rPr>
          <w:b/>
          <w:bCs/>
        </w:rPr>
        <w:t xml:space="preserve">, </w:t>
      </w:r>
      <w:r>
        <w:rPr>
          <w:b/>
          <w:bCs/>
        </w:rPr>
        <w:t>Verfaillie J</w:t>
      </w:r>
      <w:r>
        <w:rPr>
          <w:b/>
          <w:bCs/>
        </w:rPr>
        <w:t xml:space="preserve">, </w:t>
      </w:r>
      <w:r>
        <w:rPr>
          <w:b/>
          <w:bCs/>
        </w:rPr>
        <w:t>Baldocchi DD</w:t>
      </w:r>
      <w:r>
        <w:rPr>
          <w:b/>
          <w:bCs/>
        </w:rPr>
        <w:t xml:space="preserve">, </w:t>
      </w:r>
      <w:r>
        <w:rPr>
          <w:b/>
          <w:bCs/>
        </w:rPr>
        <w:t>Moorcroft PR</w:t>
      </w:r>
      <w:r>
        <w:t xml:space="preserve">. </w:t>
      </w:r>
      <w:r>
        <w:rPr>
          <w:b/>
          <w:bCs/>
        </w:rPr>
        <w:t>2020</w:t>
      </w:r>
      <w:r>
        <w:t xml:space="preserve">. What Lies Beneath: Vertical Heterogeneity in Vegetation Canopy Temperatures. </w:t>
      </w:r>
      <w:r>
        <w:rPr>
          <w:b/>
          <w:bCs/>
        </w:rPr>
        <w:t>2020</w:t>
      </w:r>
      <w:r>
        <w:t>: B088–03.</w:t>
      </w:r>
    </w:p>
    <w:p w14:paraId="53F4748C" w14:textId="77777777" w:rsidR="005D1570" w:rsidRDefault="00075BA3">
      <w:pPr>
        <w:pStyle w:val="Bibliography"/>
      </w:pPr>
      <w:bookmarkStart w:id="274" w:name="ref-jonesManagingRedPine2019"/>
      <w:bookmarkEnd w:id="273"/>
      <w:r>
        <w:rPr>
          <w:b/>
          <w:bCs/>
        </w:rPr>
        <w:t>Jones SM</w:t>
      </w:r>
      <w:r>
        <w:rPr>
          <w:b/>
          <w:bCs/>
        </w:rPr>
        <w:t xml:space="preserve">, </w:t>
      </w:r>
      <w:r>
        <w:rPr>
          <w:b/>
          <w:bCs/>
        </w:rPr>
        <w:t>Bottero A</w:t>
      </w:r>
      <w:r>
        <w:rPr>
          <w:b/>
          <w:bCs/>
        </w:rPr>
        <w:t xml:space="preserve">, </w:t>
      </w:r>
      <w:r>
        <w:rPr>
          <w:b/>
          <w:bCs/>
        </w:rPr>
        <w:t>Kastendick DN</w:t>
      </w:r>
      <w:r>
        <w:rPr>
          <w:b/>
          <w:bCs/>
        </w:rPr>
        <w:t xml:space="preserve">, </w:t>
      </w:r>
      <w:r>
        <w:rPr>
          <w:b/>
          <w:bCs/>
        </w:rPr>
        <w:t>Palik BJ</w:t>
      </w:r>
      <w:r>
        <w:t xml:space="preserve">. </w:t>
      </w:r>
      <w:r>
        <w:rPr>
          <w:b/>
          <w:bCs/>
        </w:rPr>
        <w:t>2019</w:t>
      </w:r>
      <w:r>
        <w:t>. Managing red pine stand struct</w:t>
      </w:r>
      <w:r>
        <w:t xml:space="preserve">ure to mitigate drought impacts. </w:t>
      </w:r>
      <w:r>
        <w:rPr>
          <w:i/>
          <w:iCs/>
        </w:rPr>
        <w:t>Dendrochronologia</w:t>
      </w:r>
      <w:r>
        <w:t xml:space="preserve"> </w:t>
      </w:r>
      <w:r>
        <w:rPr>
          <w:b/>
          <w:bCs/>
        </w:rPr>
        <w:t>57</w:t>
      </w:r>
      <w:r>
        <w:t>: 125623.</w:t>
      </w:r>
    </w:p>
    <w:p w14:paraId="64280A3B" w14:textId="77777777" w:rsidR="005D1570" w:rsidRDefault="00075BA3">
      <w:pPr>
        <w:pStyle w:val="Bibliography"/>
      </w:pPr>
      <w:bookmarkStart w:id="275" w:name="ref-juckerCanopyStructureTopography2018"/>
      <w:bookmarkEnd w:id="274"/>
      <w:r>
        <w:rPr>
          <w:b/>
          <w:bCs/>
        </w:rPr>
        <w:t>Jucker T</w:t>
      </w:r>
      <w:r>
        <w:rPr>
          <w:b/>
          <w:bCs/>
        </w:rPr>
        <w:t xml:space="preserve">, </w:t>
      </w:r>
      <w:r>
        <w:rPr>
          <w:b/>
          <w:bCs/>
        </w:rPr>
        <w:t>Hardwick SR</w:t>
      </w:r>
      <w:r>
        <w:rPr>
          <w:b/>
          <w:bCs/>
        </w:rPr>
        <w:t xml:space="preserve">, </w:t>
      </w:r>
      <w:r>
        <w:rPr>
          <w:b/>
          <w:bCs/>
        </w:rPr>
        <w:t>Both S</w:t>
      </w:r>
      <w:r>
        <w:rPr>
          <w:b/>
          <w:bCs/>
        </w:rPr>
        <w:t xml:space="preserve">, </w:t>
      </w:r>
      <w:r>
        <w:rPr>
          <w:b/>
          <w:bCs/>
        </w:rPr>
        <w:t>Elias DMO</w:t>
      </w:r>
      <w:r>
        <w:rPr>
          <w:b/>
          <w:bCs/>
        </w:rPr>
        <w:t xml:space="preserve">, </w:t>
      </w:r>
      <w:r>
        <w:rPr>
          <w:b/>
          <w:bCs/>
        </w:rPr>
        <w:t>Ewers RM</w:t>
      </w:r>
      <w:r>
        <w:rPr>
          <w:b/>
          <w:bCs/>
        </w:rPr>
        <w:t xml:space="preserve">, </w:t>
      </w:r>
      <w:r>
        <w:rPr>
          <w:b/>
          <w:bCs/>
        </w:rPr>
        <w:t>Milodowski DT</w:t>
      </w:r>
      <w:r>
        <w:rPr>
          <w:b/>
          <w:bCs/>
        </w:rPr>
        <w:t xml:space="preserve">, </w:t>
      </w:r>
      <w:r>
        <w:rPr>
          <w:b/>
          <w:bCs/>
        </w:rPr>
        <w:t>Swinfield T</w:t>
      </w:r>
      <w:r>
        <w:rPr>
          <w:b/>
          <w:bCs/>
        </w:rPr>
        <w:t xml:space="preserve">, </w:t>
      </w:r>
      <w:r>
        <w:rPr>
          <w:b/>
          <w:bCs/>
        </w:rPr>
        <w:t>Coomes DA</w:t>
      </w:r>
      <w:r>
        <w:t xml:space="preserve">. </w:t>
      </w:r>
      <w:r>
        <w:rPr>
          <w:b/>
          <w:bCs/>
        </w:rPr>
        <w:t>2018</w:t>
      </w:r>
      <w:r>
        <w:t>. Canopy structure and topography jointly constrain the microclimate of human-modified tropical la</w:t>
      </w:r>
      <w:r>
        <w:t xml:space="preserve">ndscapes. </w:t>
      </w:r>
      <w:r>
        <w:rPr>
          <w:i/>
          <w:iCs/>
        </w:rPr>
        <w:t>Global Change Biology</w:t>
      </w:r>
      <w:r>
        <w:t xml:space="preserve"> </w:t>
      </w:r>
      <w:r>
        <w:rPr>
          <w:b/>
          <w:bCs/>
        </w:rPr>
        <w:t>24</w:t>
      </w:r>
      <w:r>
        <w:t>: 5243–5258.</w:t>
      </w:r>
    </w:p>
    <w:p w14:paraId="6F1D5E6F" w14:textId="77777777" w:rsidR="005D1570" w:rsidRDefault="00075BA3">
      <w:pPr>
        <w:pStyle w:val="Bibliography"/>
      </w:pPr>
      <w:bookmarkStart w:id="276" w:name="ref-kafutiFoliarWoodTraits2020"/>
      <w:bookmarkEnd w:id="275"/>
      <w:r>
        <w:rPr>
          <w:b/>
          <w:bCs/>
        </w:rPr>
        <w:t>Kafuti C</w:t>
      </w:r>
      <w:r>
        <w:rPr>
          <w:b/>
          <w:bCs/>
        </w:rPr>
        <w:t xml:space="preserve">, </w:t>
      </w:r>
      <w:r>
        <w:rPr>
          <w:b/>
          <w:bCs/>
        </w:rPr>
        <w:t>Bourland N</w:t>
      </w:r>
      <w:r>
        <w:rPr>
          <w:b/>
          <w:bCs/>
        </w:rPr>
        <w:t xml:space="preserve">, </w:t>
      </w:r>
      <w:r>
        <w:rPr>
          <w:b/>
          <w:bCs/>
        </w:rPr>
        <w:t>De Mil T</w:t>
      </w:r>
      <w:r>
        <w:rPr>
          <w:b/>
          <w:bCs/>
        </w:rPr>
        <w:t xml:space="preserve">, </w:t>
      </w:r>
      <w:r>
        <w:rPr>
          <w:b/>
          <w:bCs/>
        </w:rPr>
        <w:t>Meeus S</w:t>
      </w:r>
      <w:r>
        <w:rPr>
          <w:b/>
          <w:bCs/>
        </w:rPr>
        <w:t xml:space="preserve">, </w:t>
      </w:r>
      <w:r>
        <w:rPr>
          <w:b/>
          <w:bCs/>
        </w:rPr>
        <w:t>Rousseau M</w:t>
      </w:r>
      <w:r>
        <w:rPr>
          <w:b/>
          <w:bCs/>
        </w:rPr>
        <w:t xml:space="preserve">, </w:t>
      </w:r>
      <w:r>
        <w:rPr>
          <w:b/>
          <w:bCs/>
        </w:rPr>
        <w:t>Toirambe B</w:t>
      </w:r>
      <w:r>
        <w:rPr>
          <w:b/>
          <w:bCs/>
        </w:rPr>
        <w:t xml:space="preserve">, </w:t>
      </w:r>
      <w:r>
        <w:rPr>
          <w:b/>
          <w:bCs/>
        </w:rPr>
        <w:t>Bolaluembe P-C</w:t>
      </w:r>
      <w:r>
        <w:rPr>
          <w:b/>
          <w:bCs/>
        </w:rPr>
        <w:t xml:space="preserve">, </w:t>
      </w:r>
      <w:r>
        <w:rPr>
          <w:b/>
          <w:bCs/>
        </w:rPr>
        <w:t>Ndjele L</w:t>
      </w:r>
      <w:r>
        <w:rPr>
          <w:b/>
          <w:bCs/>
        </w:rPr>
        <w:t xml:space="preserve">, </w:t>
      </w:r>
      <w:r>
        <w:rPr>
          <w:b/>
          <w:bCs/>
        </w:rPr>
        <w:t>Beeckman H</w:t>
      </w:r>
      <w:r>
        <w:t xml:space="preserve">. </w:t>
      </w:r>
      <w:r>
        <w:rPr>
          <w:b/>
          <w:bCs/>
        </w:rPr>
        <w:t>2020</w:t>
      </w:r>
      <w:r>
        <w:t>. Foliar and Wood Traits Covary along a Vertical Gradient within the Crown of Long-Lived Light-Demandi</w:t>
      </w:r>
      <w:r>
        <w:t xml:space="preserve">ng Species of the Congo Basin Semi-Deciduous Forest. </w:t>
      </w:r>
      <w:r>
        <w:rPr>
          <w:i/>
          <w:iCs/>
        </w:rPr>
        <w:t>Forests</w:t>
      </w:r>
      <w:r>
        <w:t xml:space="preserve"> </w:t>
      </w:r>
      <w:r>
        <w:rPr>
          <w:b/>
          <w:bCs/>
        </w:rPr>
        <w:t>11</w:t>
      </w:r>
      <w:r>
        <w:t>: 35.</w:t>
      </w:r>
    </w:p>
    <w:p w14:paraId="54BCC2D5" w14:textId="77777777" w:rsidR="005D1570" w:rsidRDefault="00075BA3">
      <w:pPr>
        <w:pStyle w:val="Bibliography"/>
      </w:pPr>
      <w:bookmarkStart w:id="277" w:name="ref-katulModelingCO2Sources1999"/>
      <w:bookmarkEnd w:id="276"/>
      <w:r>
        <w:rPr>
          <w:b/>
          <w:bCs/>
        </w:rPr>
        <w:t>Katul GG</w:t>
      </w:r>
      <w:r>
        <w:rPr>
          <w:b/>
          <w:bCs/>
        </w:rPr>
        <w:t xml:space="preserve">, </w:t>
      </w:r>
      <w:r>
        <w:rPr>
          <w:b/>
          <w:bCs/>
        </w:rPr>
        <w:t>Albertson JD</w:t>
      </w:r>
      <w:r>
        <w:t xml:space="preserve">. </w:t>
      </w:r>
      <w:r>
        <w:rPr>
          <w:b/>
          <w:bCs/>
        </w:rPr>
        <w:t>1999</w:t>
      </w:r>
      <w:r>
        <w:t xml:space="preserve">. Modeling CO2 sources, sinks, and fluxes within a forest canopy. </w:t>
      </w:r>
      <w:r>
        <w:rPr>
          <w:i/>
          <w:iCs/>
        </w:rPr>
        <w:t>Journal of Geophysical Research: Atmospheres</w:t>
      </w:r>
      <w:r>
        <w:t xml:space="preserve"> </w:t>
      </w:r>
      <w:r>
        <w:rPr>
          <w:b/>
          <w:bCs/>
        </w:rPr>
        <w:t>104</w:t>
      </w:r>
      <w:r>
        <w:t>: 6081–6091.</w:t>
      </w:r>
    </w:p>
    <w:p w14:paraId="688B3E9E" w14:textId="77777777" w:rsidR="005D1570" w:rsidRDefault="00075BA3">
      <w:pPr>
        <w:pStyle w:val="Bibliography"/>
      </w:pPr>
      <w:bookmarkStart w:id="278" w:name="ref-keenanGlobalLeafTrait2016"/>
      <w:bookmarkEnd w:id="277"/>
      <w:r>
        <w:rPr>
          <w:b/>
          <w:bCs/>
        </w:rPr>
        <w:t>Keenan TF</w:t>
      </w:r>
      <w:r>
        <w:rPr>
          <w:b/>
          <w:bCs/>
        </w:rPr>
        <w:t xml:space="preserve">, </w:t>
      </w:r>
      <w:r>
        <w:rPr>
          <w:b/>
          <w:bCs/>
        </w:rPr>
        <w:t>Niinemets Ü</w:t>
      </w:r>
      <w:r>
        <w:t xml:space="preserve">. </w:t>
      </w:r>
      <w:r>
        <w:rPr>
          <w:b/>
          <w:bCs/>
        </w:rPr>
        <w:t>2016</w:t>
      </w:r>
      <w:r>
        <w:t xml:space="preserve">. Global leaf trait estimates biased due to plasticity in the shade. </w:t>
      </w:r>
      <w:r>
        <w:rPr>
          <w:i/>
          <w:iCs/>
        </w:rPr>
        <w:t>Nature Plants</w:t>
      </w:r>
      <w:r>
        <w:t xml:space="preserve"> </w:t>
      </w:r>
      <w:r>
        <w:rPr>
          <w:b/>
          <w:bCs/>
        </w:rPr>
        <w:t>3</w:t>
      </w:r>
      <w:r>
        <w:t>: 1–6.</w:t>
      </w:r>
    </w:p>
    <w:p w14:paraId="40EE1A0D" w14:textId="77777777" w:rsidR="005D1570" w:rsidRDefault="00075BA3">
      <w:pPr>
        <w:pStyle w:val="Bibliography"/>
      </w:pPr>
      <w:bookmarkStart w:id="279" w:name="ref-kenzoHeightrelatedChangesLeaf2015"/>
      <w:bookmarkEnd w:id="278"/>
      <w:r>
        <w:rPr>
          <w:b/>
          <w:bCs/>
        </w:rPr>
        <w:t>Kenzo T</w:t>
      </w:r>
      <w:r>
        <w:rPr>
          <w:b/>
          <w:bCs/>
        </w:rPr>
        <w:t xml:space="preserve">, </w:t>
      </w:r>
      <w:r>
        <w:rPr>
          <w:b/>
          <w:bCs/>
        </w:rPr>
        <w:t>Inoue Y</w:t>
      </w:r>
      <w:r>
        <w:rPr>
          <w:b/>
          <w:bCs/>
        </w:rPr>
        <w:t xml:space="preserve">, </w:t>
      </w:r>
      <w:r>
        <w:rPr>
          <w:b/>
          <w:bCs/>
        </w:rPr>
        <w:t>Yoshimura M</w:t>
      </w:r>
      <w:r>
        <w:rPr>
          <w:b/>
          <w:bCs/>
        </w:rPr>
        <w:t xml:space="preserve">, </w:t>
      </w:r>
      <w:r>
        <w:rPr>
          <w:b/>
          <w:bCs/>
        </w:rPr>
        <w:t>Yamashita M</w:t>
      </w:r>
      <w:r>
        <w:rPr>
          <w:b/>
          <w:bCs/>
        </w:rPr>
        <w:t xml:space="preserve">, </w:t>
      </w:r>
      <w:r>
        <w:rPr>
          <w:b/>
          <w:bCs/>
        </w:rPr>
        <w:t>Tanaka-Oda A</w:t>
      </w:r>
      <w:r>
        <w:rPr>
          <w:b/>
          <w:bCs/>
        </w:rPr>
        <w:t xml:space="preserve">, </w:t>
      </w:r>
      <w:r>
        <w:rPr>
          <w:b/>
          <w:bCs/>
        </w:rPr>
        <w:t>Ichie T</w:t>
      </w:r>
      <w:r>
        <w:t xml:space="preserve">. </w:t>
      </w:r>
      <w:r>
        <w:rPr>
          <w:b/>
          <w:bCs/>
        </w:rPr>
        <w:t>2015</w:t>
      </w:r>
      <w:r>
        <w:t>. Height-related changes in leaf photosynthetic traits in diverse Bornean tro</w:t>
      </w:r>
      <w:r>
        <w:t xml:space="preserve">pical rain forest trees. </w:t>
      </w:r>
      <w:r>
        <w:rPr>
          <w:i/>
          <w:iCs/>
        </w:rPr>
        <w:t>Oecologia</w:t>
      </w:r>
      <w:r>
        <w:t xml:space="preserve"> </w:t>
      </w:r>
      <w:r>
        <w:rPr>
          <w:b/>
          <w:bCs/>
        </w:rPr>
        <w:t>177</w:t>
      </w:r>
      <w:r>
        <w:t>: 191–202.</w:t>
      </w:r>
    </w:p>
    <w:p w14:paraId="096A38B9" w14:textId="77777777" w:rsidR="005D1570" w:rsidRDefault="00075BA3">
      <w:pPr>
        <w:pStyle w:val="Bibliography"/>
      </w:pPr>
      <w:bookmarkStart w:id="280" w:name="ref-kesselmeierBiogenicVolatileOrganic"/>
      <w:bookmarkEnd w:id="279"/>
      <w:r>
        <w:rPr>
          <w:b/>
          <w:bCs/>
        </w:rPr>
        <w:t>Kesselmeier J</w:t>
      </w:r>
      <w:r>
        <w:rPr>
          <w:b/>
          <w:bCs/>
        </w:rPr>
        <w:t xml:space="preserve">, </w:t>
      </w:r>
      <w:r>
        <w:rPr>
          <w:b/>
          <w:bCs/>
        </w:rPr>
        <w:t>Staudt M</w:t>
      </w:r>
      <w:r>
        <w:t>. Biogenic Volatile Organic Compounds (VOC): An Overview on Emission, Physiology and Ecology. : 66.</w:t>
      </w:r>
    </w:p>
    <w:p w14:paraId="4B0EB612" w14:textId="77777777" w:rsidR="005D1570" w:rsidRDefault="00075BA3">
      <w:pPr>
        <w:pStyle w:val="Bibliography"/>
      </w:pPr>
      <w:bookmarkStart w:id="281" w:name="X3a6f9ee15b8015b1bca813a9f6cfc03481d0493"/>
      <w:bookmarkEnd w:id="280"/>
      <w:r>
        <w:rPr>
          <w:b/>
          <w:bCs/>
        </w:rPr>
        <w:t>Kikuzawa K</w:t>
      </w:r>
      <w:r>
        <w:rPr>
          <w:b/>
          <w:bCs/>
        </w:rPr>
        <w:t xml:space="preserve">, </w:t>
      </w:r>
      <w:r>
        <w:rPr>
          <w:b/>
          <w:bCs/>
        </w:rPr>
        <w:t>Lechowicz MJ</w:t>
      </w:r>
      <w:r>
        <w:t xml:space="preserve">. </w:t>
      </w:r>
      <w:r>
        <w:rPr>
          <w:b/>
          <w:bCs/>
        </w:rPr>
        <w:t>2006</w:t>
      </w:r>
      <w:r>
        <w:t>. Toward Synthesis of Relationships among Leaf Longevi</w:t>
      </w:r>
      <w:r>
        <w:t xml:space="preserve">ty, Instantaneous Photosynthetic Rate, Lifetime Leaf Carbon Gain, and the Gross Primary Production of Forests. </w:t>
      </w:r>
      <w:r>
        <w:rPr>
          <w:i/>
          <w:iCs/>
        </w:rPr>
        <w:t>The American Naturalist</w:t>
      </w:r>
      <w:r>
        <w:t xml:space="preserve"> </w:t>
      </w:r>
      <w:r>
        <w:rPr>
          <w:b/>
          <w:bCs/>
        </w:rPr>
        <w:t>168</w:t>
      </w:r>
      <w:r>
        <w:t>: 373–383.</w:t>
      </w:r>
    </w:p>
    <w:p w14:paraId="0E6BB878" w14:textId="77777777" w:rsidR="005D1570" w:rsidRDefault="00075BA3">
      <w:pPr>
        <w:pStyle w:val="Bibliography"/>
      </w:pPr>
      <w:bookmarkStart w:id="282" w:name="ref-kitaoCanopyNitrogenDistribution2018"/>
      <w:bookmarkEnd w:id="281"/>
      <w:r>
        <w:rPr>
          <w:b/>
          <w:bCs/>
        </w:rPr>
        <w:lastRenderedPageBreak/>
        <w:t>Kitao M</w:t>
      </w:r>
      <w:r>
        <w:rPr>
          <w:b/>
          <w:bCs/>
        </w:rPr>
        <w:t xml:space="preserve">, </w:t>
      </w:r>
      <w:r>
        <w:rPr>
          <w:b/>
          <w:bCs/>
        </w:rPr>
        <w:t>Kitaoka S</w:t>
      </w:r>
      <w:r>
        <w:rPr>
          <w:b/>
          <w:bCs/>
        </w:rPr>
        <w:t xml:space="preserve">, </w:t>
      </w:r>
      <w:r>
        <w:rPr>
          <w:b/>
          <w:bCs/>
        </w:rPr>
        <w:t>Harayama H</w:t>
      </w:r>
      <w:r>
        <w:rPr>
          <w:b/>
          <w:bCs/>
        </w:rPr>
        <w:t xml:space="preserve">, </w:t>
      </w:r>
      <w:r>
        <w:rPr>
          <w:b/>
          <w:bCs/>
        </w:rPr>
        <w:t>Tobita H</w:t>
      </w:r>
      <w:r>
        <w:rPr>
          <w:b/>
          <w:bCs/>
        </w:rPr>
        <w:t xml:space="preserve">, </w:t>
      </w:r>
      <w:r>
        <w:rPr>
          <w:b/>
          <w:bCs/>
        </w:rPr>
        <w:t>Agathokleous E</w:t>
      </w:r>
      <w:r>
        <w:rPr>
          <w:b/>
          <w:bCs/>
        </w:rPr>
        <w:t xml:space="preserve">, </w:t>
      </w:r>
      <w:r>
        <w:rPr>
          <w:b/>
          <w:bCs/>
        </w:rPr>
        <w:t>Utsugi H</w:t>
      </w:r>
      <w:r>
        <w:t xml:space="preserve">. </w:t>
      </w:r>
      <w:r>
        <w:rPr>
          <w:b/>
          <w:bCs/>
        </w:rPr>
        <w:t>2018</w:t>
      </w:r>
      <w:r>
        <w:t>. Canopy nitrogen distribution is o</w:t>
      </w:r>
      <w:r>
        <w:t xml:space="preserve">ptimized to prevent photoinhibition throughout the canopy during sun flecks. </w:t>
      </w:r>
      <w:r>
        <w:rPr>
          <w:i/>
          <w:iCs/>
        </w:rPr>
        <w:t>Scientific Reports</w:t>
      </w:r>
      <w:r>
        <w:t xml:space="preserve"> </w:t>
      </w:r>
      <w:r>
        <w:rPr>
          <w:b/>
          <w:bCs/>
        </w:rPr>
        <w:t>8</w:t>
      </w:r>
      <w:r>
        <w:t>: 503.</w:t>
      </w:r>
    </w:p>
    <w:p w14:paraId="55908499" w14:textId="77777777" w:rsidR="005D1570" w:rsidRDefault="00075BA3">
      <w:pPr>
        <w:pStyle w:val="Bibliography"/>
      </w:pPr>
      <w:bookmarkStart w:id="283" w:name="ref-kochDiurnalPatternsLeaf1994"/>
      <w:bookmarkEnd w:id="282"/>
      <w:r>
        <w:rPr>
          <w:b/>
          <w:bCs/>
        </w:rPr>
        <w:t>Koch GW</w:t>
      </w:r>
      <w:r>
        <w:rPr>
          <w:b/>
          <w:bCs/>
        </w:rPr>
        <w:t xml:space="preserve">, </w:t>
      </w:r>
      <w:r>
        <w:rPr>
          <w:b/>
          <w:bCs/>
        </w:rPr>
        <w:t>Amthor JS</w:t>
      </w:r>
      <w:r>
        <w:rPr>
          <w:b/>
          <w:bCs/>
        </w:rPr>
        <w:t xml:space="preserve">, </w:t>
      </w:r>
      <w:r>
        <w:rPr>
          <w:b/>
          <w:bCs/>
        </w:rPr>
        <w:t>Goulden ML</w:t>
      </w:r>
      <w:r>
        <w:t xml:space="preserve">. </w:t>
      </w:r>
      <w:r>
        <w:rPr>
          <w:b/>
          <w:bCs/>
        </w:rPr>
        <w:t>1994</w:t>
      </w:r>
      <w:r>
        <w:t>. Diurnal patterns of leaf photosynthesis, conductance and water potential at the top of a lowland rain forest canop</w:t>
      </w:r>
      <w:r>
        <w:t xml:space="preserve">y in Cameroon: Measurements from the Radeau des Cimes. </w:t>
      </w:r>
      <w:r>
        <w:rPr>
          <w:i/>
          <w:iCs/>
        </w:rPr>
        <w:t>Tree Physiology</w:t>
      </w:r>
      <w:r>
        <w:t xml:space="preserve"> </w:t>
      </w:r>
      <w:r>
        <w:rPr>
          <w:b/>
          <w:bCs/>
        </w:rPr>
        <w:t>14</w:t>
      </w:r>
      <w:r>
        <w:t>: 347–360.</w:t>
      </w:r>
    </w:p>
    <w:p w14:paraId="243BB37B" w14:textId="77777777" w:rsidR="005D1570" w:rsidRDefault="00075BA3">
      <w:pPr>
        <w:pStyle w:val="Bibliography"/>
      </w:pPr>
      <w:bookmarkStart w:id="284" w:name="ref-kochLimitsTreeHeight2004"/>
      <w:bookmarkEnd w:id="283"/>
      <w:r>
        <w:rPr>
          <w:b/>
          <w:bCs/>
        </w:rPr>
        <w:t>Koch GW</w:t>
      </w:r>
      <w:r>
        <w:rPr>
          <w:b/>
          <w:bCs/>
        </w:rPr>
        <w:t xml:space="preserve">, </w:t>
      </w:r>
      <w:r>
        <w:rPr>
          <w:b/>
          <w:bCs/>
        </w:rPr>
        <w:t>Sillett SC</w:t>
      </w:r>
      <w:r>
        <w:rPr>
          <w:b/>
          <w:bCs/>
        </w:rPr>
        <w:t xml:space="preserve">, </w:t>
      </w:r>
      <w:r>
        <w:rPr>
          <w:b/>
          <w:bCs/>
        </w:rPr>
        <w:t>Jennings GM</w:t>
      </w:r>
      <w:r>
        <w:rPr>
          <w:b/>
          <w:bCs/>
        </w:rPr>
        <w:t xml:space="preserve">, </w:t>
      </w:r>
      <w:r>
        <w:rPr>
          <w:b/>
          <w:bCs/>
        </w:rPr>
        <w:t>Davis SD</w:t>
      </w:r>
      <w:r>
        <w:t xml:space="preserve">. </w:t>
      </w:r>
      <w:r>
        <w:rPr>
          <w:b/>
          <w:bCs/>
        </w:rPr>
        <w:t>2004</w:t>
      </w:r>
      <w:r>
        <w:t xml:space="preserve">. The limits to tree height. </w:t>
      </w:r>
      <w:r>
        <w:rPr>
          <w:i/>
          <w:iCs/>
        </w:rPr>
        <w:t>Nature</w:t>
      </w:r>
      <w:r>
        <w:t xml:space="preserve"> </w:t>
      </w:r>
      <w:r>
        <w:rPr>
          <w:b/>
          <w:bCs/>
        </w:rPr>
        <w:t>428</w:t>
      </w:r>
      <w:r>
        <w:t>: 851–854.</w:t>
      </w:r>
    </w:p>
    <w:p w14:paraId="21613D9E" w14:textId="77777777" w:rsidR="005D1570" w:rsidRDefault="00075BA3">
      <w:pPr>
        <w:pStyle w:val="Bibliography"/>
      </w:pPr>
      <w:bookmarkStart w:id="285" w:name="ref-koike_leaf_2001"/>
      <w:bookmarkEnd w:id="284"/>
      <w:r>
        <w:rPr>
          <w:b/>
          <w:bCs/>
        </w:rPr>
        <w:t>Koike T</w:t>
      </w:r>
      <w:r>
        <w:rPr>
          <w:b/>
          <w:bCs/>
        </w:rPr>
        <w:t xml:space="preserve">, </w:t>
      </w:r>
      <w:r>
        <w:rPr>
          <w:b/>
          <w:bCs/>
        </w:rPr>
        <w:t>Kitao M</w:t>
      </w:r>
      <w:r>
        <w:rPr>
          <w:b/>
          <w:bCs/>
        </w:rPr>
        <w:t xml:space="preserve">, </w:t>
      </w:r>
      <w:r>
        <w:rPr>
          <w:b/>
          <w:bCs/>
        </w:rPr>
        <w:t>Maruyama Y</w:t>
      </w:r>
      <w:r>
        <w:rPr>
          <w:b/>
          <w:bCs/>
        </w:rPr>
        <w:t xml:space="preserve">, </w:t>
      </w:r>
      <w:r>
        <w:rPr>
          <w:b/>
          <w:bCs/>
        </w:rPr>
        <w:t>Mori S</w:t>
      </w:r>
      <w:r>
        <w:rPr>
          <w:b/>
          <w:bCs/>
        </w:rPr>
        <w:t xml:space="preserve">, </w:t>
      </w:r>
      <w:r>
        <w:rPr>
          <w:b/>
          <w:bCs/>
        </w:rPr>
        <w:t>Lei TT</w:t>
      </w:r>
      <w:r>
        <w:t xml:space="preserve">. </w:t>
      </w:r>
      <w:r>
        <w:rPr>
          <w:b/>
          <w:bCs/>
        </w:rPr>
        <w:t>2001</w:t>
      </w:r>
      <w:r>
        <w:t xml:space="preserve">. Leaf morphology and photosynthetic adjustments among deciduous broad-leaved trees within the vertical canopy profile. </w:t>
      </w:r>
      <w:r>
        <w:rPr>
          <w:i/>
          <w:iCs/>
        </w:rPr>
        <w:t>Tree Physiology</w:t>
      </w:r>
      <w:r>
        <w:t xml:space="preserve"> </w:t>
      </w:r>
      <w:r>
        <w:rPr>
          <w:b/>
          <w:bCs/>
        </w:rPr>
        <w:t>21</w:t>
      </w:r>
      <w:r>
        <w:t>: 951–958.</w:t>
      </w:r>
    </w:p>
    <w:p w14:paraId="2A859843" w14:textId="77777777" w:rsidR="005D1570" w:rsidRDefault="00075BA3">
      <w:pPr>
        <w:pStyle w:val="Bibliography"/>
      </w:pPr>
      <w:bookmarkStart w:id="286" w:name="ref-koikeCanopyStructureTropical1993"/>
      <w:bookmarkEnd w:id="285"/>
      <w:r>
        <w:rPr>
          <w:b/>
          <w:bCs/>
        </w:rPr>
        <w:t>Koike F</w:t>
      </w:r>
      <w:r>
        <w:rPr>
          <w:b/>
          <w:bCs/>
        </w:rPr>
        <w:t xml:space="preserve">, </w:t>
      </w:r>
      <w:r>
        <w:rPr>
          <w:b/>
          <w:bCs/>
        </w:rPr>
        <w:t>Syahbuddin</w:t>
      </w:r>
      <w:r>
        <w:t xml:space="preserve">. </w:t>
      </w:r>
      <w:r>
        <w:rPr>
          <w:b/>
          <w:bCs/>
        </w:rPr>
        <w:t>1993</w:t>
      </w:r>
      <w:r>
        <w:t>. Canopy Structure of a Tropical Rain Forest and the Nature of an Unstratified Upp</w:t>
      </w:r>
      <w:r>
        <w:t xml:space="preserve">er Layer. </w:t>
      </w:r>
      <w:r>
        <w:rPr>
          <w:i/>
          <w:iCs/>
        </w:rPr>
        <w:t>Functional Ecology</w:t>
      </w:r>
      <w:r>
        <w:t xml:space="preserve"> </w:t>
      </w:r>
      <w:r>
        <w:rPr>
          <w:b/>
          <w:bCs/>
        </w:rPr>
        <w:t>7</w:t>
      </w:r>
      <w:r>
        <w:t>: 230–235.</w:t>
      </w:r>
    </w:p>
    <w:p w14:paraId="622F0F37" w14:textId="77777777" w:rsidR="005D1570" w:rsidRDefault="00075BA3">
      <w:pPr>
        <w:pStyle w:val="Bibliography"/>
      </w:pPr>
      <w:bookmarkStart w:id="287" w:name="ref-konradLeafTemperatureIts2021a"/>
      <w:bookmarkEnd w:id="286"/>
      <w:r>
        <w:rPr>
          <w:b/>
          <w:bCs/>
        </w:rPr>
        <w:t>Konrad W</w:t>
      </w:r>
      <w:r>
        <w:rPr>
          <w:b/>
          <w:bCs/>
        </w:rPr>
        <w:t xml:space="preserve">, </w:t>
      </w:r>
      <w:r>
        <w:rPr>
          <w:b/>
          <w:bCs/>
        </w:rPr>
        <w:t>Katul G</w:t>
      </w:r>
      <w:r>
        <w:rPr>
          <w:b/>
          <w:bCs/>
        </w:rPr>
        <w:t xml:space="preserve">, </w:t>
      </w:r>
      <w:r>
        <w:rPr>
          <w:b/>
          <w:bCs/>
        </w:rPr>
        <w:t>Roth‐Nebelsick A</w:t>
      </w:r>
      <w:r>
        <w:t xml:space="preserve">. </w:t>
      </w:r>
      <w:r>
        <w:rPr>
          <w:b/>
          <w:bCs/>
        </w:rPr>
        <w:t>2021</w:t>
      </w:r>
      <w:r>
        <w:t xml:space="preserve">. Leaf temperature and its dependence on atmospheric CO </w:t>
      </w:r>
      <w:r>
        <w:rPr>
          <w:vertAlign w:val="subscript"/>
        </w:rPr>
        <w:t>2</w:t>
      </w:r>
      <w:r>
        <w:t xml:space="preserve"> and leaf size. </w:t>
      </w:r>
      <w:r>
        <w:rPr>
          <w:i/>
          <w:iCs/>
        </w:rPr>
        <w:t>Geological Journal</w:t>
      </w:r>
      <w:r>
        <w:t xml:space="preserve"> </w:t>
      </w:r>
      <w:r>
        <w:rPr>
          <w:b/>
          <w:bCs/>
        </w:rPr>
        <w:t>56</w:t>
      </w:r>
      <w:r>
        <w:t>: 866–885.</w:t>
      </w:r>
    </w:p>
    <w:p w14:paraId="426798C2" w14:textId="77777777" w:rsidR="005D1570" w:rsidRDefault="00075BA3">
      <w:pPr>
        <w:pStyle w:val="Bibliography"/>
      </w:pPr>
      <w:bookmarkStart w:id="288" w:name="X5420aaee1de5abfe4639cf3bbfbf61bc8059d6f"/>
      <w:bookmarkEnd w:id="287"/>
      <w:r>
        <w:rPr>
          <w:b/>
          <w:bCs/>
        </w:rPr>
        <w:t>Kosugi Y</w:t>
      </w:r>
      <w:r>
        <w:rPr>
          <w:b/>
          <w:bCs/>
        </w:rPr>
        <w:t xml:space="preserve">, </w:t>
      </w:r>
      <w:r>
        <w:rPr>
          <w:b/>
          <w:bCs/>
        </w:rPr>
        <w:t>Matsuo N</w:t>
      </w:r>
      <w:r>
        <w:t xml:space="preserve">. </w:t>
      </w:r>
      <w:r>
        <w:rPr>
          <w:b/>
          <w:bCs/>
        </w:rPr>
        <w:t>2006</w:t>
      </w:r>
      <w:r>
        <w:t>. Seasonal fluctuations and temperature depen</w:t>
      </w:r>
      <w:r>
        <w:t xml:space="preserve">dence of leaf gas exchange parameters of co-occurring evergreen and deciduous trees in a temperate broad-leaved forest. </w:t>
      </w:r>
      <w:r>
        <w:rPr>
          <w:i/>
          <w:iCs/>
        </w:rPr>
        <w:t>Tree Physiology</w:t>
      </w:r>
      <w:r>
        <w:t xml:space="preserve"> </w:t>
      </w:r>
      <w:r>
        <w:rPr>
          <w:b/>
          <w:bCs/>
        </w:rPr>
        <w:t>26</w:t>
      </w:r>
      <w:r>
        <w:t>: 1173–1184.</w:t>
      </w:r>
    </w:p>
    <w:p w14:paraId="1B5C13E9" w14:textId="77777777" w:rsidR="005D1570" w:rsidRDefault="00075BA3">
      <w:pPr>
        <w:pStyle w:val="Bibliography"/>
      </w:pPr>
      <w:bookmarkStart w:id="289" w:name="X0873e4c82f80ee6eb7b914f33222ddfaa349c12"/>
      <w:bookmarkEnd w:id="288"/>
      <w:r>
        <w:rPr>
          <w:b/>
          <w:bCs/>
        </w:rPr>
        <w:t>Königer M</w:t>
      </w:r>
      <w:r>
        <w:rPr>
          <w:b/>
          <w:bCs/>
        </w:rPr>
        <w:t xml:space="preserve">, </w:t>
      </w:r>
      <w:r>
        <w:rPr>
          <w:b/>
          <w:bCs/>
        </w:rPr>
        <w:t>Harris GC</w:t>
      </w:r>
      <w:r>
        <w:rPr>
          <w:b/>
          <w:bCs/>
        </w:rPr>
        <w:t xml:space="preserve">, </w:t>
      </w:r>
      <w:r>
        <w:rPr>
          <w:b/>
          <w:bCs/>
        </w:rPr>
        <w:t>Virgo A</w:t>
      </w:r>
      <w:r>
        <w:rPr>
          <w:b/>
          <w:bCs/>
        </w:rPr>
        <w:t xml:space="preserve">, </w:t>
      </w:r>
      <w:r>
        <w:rPr>
          <w:b/>
          <w:bCs/>
        </w:rPr>
        <w:t>Winter K</w:t>
      </w:r>
      <w:r>
        <w:t xml:space="preserve">. </w:t>
      </w:r>
      <w:r>
        <w:rPr>
          <w:b/>
          <w:bCs/>
        </w:rPr>
        <w:t>1995</w:t>
      </w:r>
      <w:r>
        <w:t xml:space="preserve">. Xanthophyll-Cycle Pigments and Photosynthetic Capacity in </w:t>
      </w:r>
      <w:r>
        <w:t xml:space="preserve">Tropical Forest Species: A Comparative Field Study on Canopy, Gap and Understory Plants. </w:t>
      </w:r>
      <w:r>
        <w:rPr>
          <w:i/>
          <w:iCs/>
        </w:rPr>
        <w:t>Oecologia</w:t>
      </w:r>
      <w:r>
        <w:t xml:space="preserve"> </w:t>
      </w:r>
      <w:r>
        <w:rPr>
          <w:b/>
          <w:bCs/>
        </w:rPr>
        <w:t>104</w:t>
      </w:r>
      <w:r>
        <w:t>: 280–290.</w:t>
      </w:r>
    </w:p>
    <w:p w14:paraId="3674856C" w14:textId="77777777" w:rsidR="005D1570" w:rsidRDefault="00075BA3">
      <w:pPr>
        <w:pStyle w:val="Bibliography"/>
      </w:pPr>
      <w:bookmarkStart w:id="290" w:name="ref-krauseLargeUncertaintyCarbon2018"/>
      <w:bookmarkEnd w:id="289"/>
      <w:r>
        <w:rPr>
          <w:b/>
          <w:bCs/>
        </w:rPr>
        <w:t>Krause A</w:t>
      </w:r>
      <w:r>
        <w:rPr>
          <w:b/>
          <w:bCs/>
        </w:rPr>
        <w:t xml:space="preserve">, </w:t>
      </w:r>
      <w:r>
        <w:rPr>
          <w:b/>
          <w:bCs/>
        </w:rPr>
        <w:t>Pugh TAM</w:t>
      </w:r>
      <w:r>
        <w:rPr>
          <w:b/>
          <w:bCs/>
        </w:rPr>
        <w:t xml:space="preserve">, </w:t>
      </w:r>
      <w:r>
        <w:rPr>
          <w:b/>
          <w:bCs/>
        </w:rPr>
        <w:t>Bayer AD</w:t>
      </w:r>
      <w:r>
        <w:rPr>
          <w:b/>
          <w:bCs/>
        </w:rPr>
        <w:t xml:space="preserve">, </w:t>
      </w:r>
      <w:r>
        <w:rPr>
          <w:b/>
          <w:bCs/>
        </w:rPr>
        <w:t>Li W</w:t>
      </w:r>
      <w:r>
        <w:rPr>
          <w:b/>
          <w:bCs/>
        </w:rPr>
        <w:t xml:space="preserve">, </w:t>
      </w:r>
      <w:r>
        <w:rPr>
          <w:b/>
          <w:bCs/>
        </w:rPr>
        <w:t>Leung F</w:t>
      </w:r>
      <w:r>
        <w:rPr>
          <w:b/>
          <w:bCs/>
        </w:rPr>
        <w:t xml:space="preserve">, </w:t>
      </w:r>
      <w:r>
        <w:rPr>
          <w:b/>
          <w:bCs/>
        </w:rPr>
        <w:t>Bondeau A</w:t>
      </w:r>
      <w:r>
        <w:rPr>
          <w:b/>
          <w:bCs/>
        </w:rPr>
        <w:t xml:space="preserve">, </w:t>
      </w:r>
      <w:r>
        <w:rPr>
          <w:b/>
          <w:bCs/>
        </w:rPr>
        <w:t>Doelman JC</w:t>
      </w:r>
      <w:r>
        <w:rPr>
          <w:b/>
          <w:bCs/>
        </w:rPr>
        <w:t xml:space="preserve">, </w:t>
      </w:r>
      <w:r>
        <w:rPr>
          <w:b/>
          <w:bCs/>
        </w:rPr>
        <w:t>Humpenöder F</w:t>
      </w:r>
      <w:r>
        <w:rPr>
          <w:b/>
          <w:bCs/>
        </w:rPr>
        <w:t xml:space="preserve">, </w:t>
      </w:r>
      <w:r>
        <w:rPr>
          <w:b/>
          <w:bCs/>
        </w:rPr>
        <w:t>Anthoni P</w:t>
      </w:r>
      <w:r>
        <w:rPr>
          <w:b/>
          <w:bCs/>
        </w:rPr>
        <w:t xml:space="preserve">, </w:t>
      </w:r>
      <w:r>
        <w:rPr>
          <w:b/>
          <w:bCs/>
        </w:rPr>
        <w:t>Bodirsky BL</w:t>
      </w:r>
      <w:r>
        <w:rPr>
          <w:b/>
          <w:bCs/>
        </w:rPr>
        <w:t xml:space="preserve">, </w:t>
      </w:r>
      <w:r>
        <w:rPr>
          <w:b/>
          <w:bCs/>
          <w:i/>
          <w:iCs/>
        </w:rPr>
        <w:t>et al.</w:t>
      </w:r>
      <w:r>
        <w:t xml:space="preserve"> </w:t>
      </w:r>
      <w:r>
        <w:rPr>
          <w:b/>
          <w:bCs/>
        </w:rPr>
        <w:t>2018</w:t>
      </w:r>
      <w:r>
        <w:t xml:space="preserve">. Large uncertainty in carbon uptake potential of land-based climate-change mitigation efforts. </w:t>
      </w:r>
      <w:r>
        <w:rPr>
          <w:i/>
          <w:iCs/>
        </w:rPr>
        <w:t>Global Change Biology</w:t>
      </w:r>
      <w:r>
        <w:t xml:space="preserve"> </w:t>
      </w:r>
      <w:r>
        <w:rPr>
          <w:b/>
          <w:bCs/>
        </w:rPr>
        <w:t>24</w:t>
      </w:r>
      <w:r>
        <w:t>: 3025–3038.</w:t>
      </w:r>
    </w:p>
    <w:p w14:paraId="2F2F476B" w14:textId="77777777" w:rsidR="005D1570" w:rsidRDefault="00075BA3">
      <w:pPr>
        <w:pStyle w:val="Bibliography"/>
      </w:pPr>
      <w:bookmarkStart w:id="291" w:name="X38f8c3a6737d77262cc26d309c12a104ed91a14"/>
      <w:bookmarkEnd w:id="290"/>
      <w:r>
        <w:rPr>
          <w:b/>
          <w:bCs/>
        </w:rPr>
        <w:t>Krause GH</w:t>
      </w:r>
      <w:r>
        <w:rPr>
          <w:b/>
          <w:bCs/>
        </w:rPr>
        <w:t xml:space="preserve">, </w:t>
      </w:r>
      <w:r>
        <w:rPr>
          <w:b/>
          <w:bCs/>
        </w:rPr>
        <w:t>Winter K</w:t>
      </w:r>
      <w:r>
        <w:rPr>
          <w:b/>
          <w:bCs/>
        </w:rPr>
        <w:t xml:space="preserve">, </w:t>
      </w:r>
      <w:r>
        <w:rPr>
          <w:b/>
          <w:bCs/>
        </w:rPr>
        <w:t>Krause B</w:t>
      </w:r>
      <w:r>
        <w:rPr>
          <w:b/>
          <w:bCs/>
        </w:rPr>
        <w:t xml:space="preserve">, </w:t>
      </w:r>
      <w:r>
        <w:rPr>
          <w:b/>
          <w:bCs/>
        </w:rPr>
        <w:t>Jahns P</w:t>
      </w:r>
      <w:r>
        <w:rPr>
          <w:b/>
          <w:bCs/>
        </w:rPr>
        <w:t xml:space="preserve">, </w:t>
      </w:r>
      <w:r>
        <w:rPr>
          <w:b/>
          <w:bCs/>
        </w:rPr>
        <w:t>García M</w:t>
      </w:r>
      <w:r>
        <w:rPr>
          <w:b/>
          <w:bCs/>
        </w:rPr>
        <w:t xml:space="preserve">, </w:t>
      </w:r>
      <w:r>
        <w:rPr>
          <w:b/>
          <w:bCs/>
        </w:rPr>
        <w:t>Aranda J</w:t>
      </w:r>
      <w:r>
        <w:rPr>
          <w:b/>
          <w:bCs/>
        </w:rPr>
        <w:t xml:space="preserve">, </w:t>
      </w:r>
      <w:r>
        <w:rPr>
          <w:b/>
          <w:bCs/>
        </w:rPr>
        <w:t>Virgo A</w:t>
      </w:r>
      <w:r>
        <w:t xml:space="preserve">. </w:t>
      </w:r>
      <w:r>
        <w:rPr>
          <w:b/>
          <w:bCs/>
        </w:rPr>
        <w:t>2010</w:t>
      </w:r>
      <w:r>
        <w:t>. High-temperature tolerance of a tropical tree, F</w:t>
      </w:r>
      <w:r>
        <w:t xml:space="preserve">icus insipida: Methodological reassessment and climate change considerations. </w:t>
      </w:r>
      <w:r>
        <w:rPr>
          <w:i/>
          <w:iCs/>
        </w:rPr>
        <w:t>Functional Plant Biol.</w:t>
      </w:r>
      <w:r>
        <w:t xml:space="preserve"> </w:t>
      </w:r>
      <w:r>
        <w:rPr>
          <w:b/>
          <w:bCs/>
        </w:rPr>
        <w:t>37</w:t>
      </w:r>
      <w:r>
        <w:t>: 890.</w:t>
      </w:r>
    </w:p>
    <w:p w14:paraId="43D39CC7" w14:textId="77777777" w:rsidR="005D1570" w:rsidRDefault="00075BA3">
      <w:pPr>
        <w:pStyle w:val="Bibliography"/>
      </w:pPr>
      <w:bookmarkStart w:id="292" w:name="ref-krinnerDynamicGlobalVegetation2005a"/>
      <w:bookmarkEnd w:id="291"/>
      <w:r>
        <w:rPr>
          <w:b/>
          <w:bCs/>
        </w:rPr>
        <w:t>Krinner G</w:t>
      </w:r>
      <w:r>
        <w:rPr>
          <w:b/>
          <w:bCs/>
        </w:rPr>
        <w:t xml:space="preserve">, </w:t>
      </w:r>
      <w:r>
        <w:rPr>
          <w:b/>
          <w:bCs/>
        </w:rPr>
        <w:t>Viovy N</w:t>
      </w:r>
      <w:r>
        <w:rPr>
          <w:b/>
          <w:bCs/>
        </w:rPr>
        <w:t xml:space="preserve">, </w:t>
      </w:r>
      <w:r>
        <w:rPr>
          <w:b/>
          <w:bCs/>
        </w:rPr>
        <w:t>de Noblet-Ducoudré N</w:t>
      </w:r>
      <w:r>
        <w:rPr>
          <w:b/>
          <w:bCs/>
        </w:rPr>
        <w:t xml:space="preserve">, </w:t>
      </w:r>
      <w:r>
        <w:rPr>
          <w:b/>
          <w:bCs/>
        </w:rPr>
        <w:t>Ogée J</w:t>
      </w:r>
      <w:r>
        <w:rPr>
          <w:b/>
          <w:bCs/>
        </w:rPr>
        <w:t xml:space="preserve">, </w:t>
      </w:r>
      <w:r>
        <w:rPr>
          <w:b/>
          <w:bCs/>
        </w:rPr>
        <w:t>Polcher J</w:t>
      </w:r>
      <w:r>
        <w:rPr>
          <w:b/>
          <w:bCs/>
        </w:rPr>
        <w:t xml:space="preserve">, </w:t>
      </w:r>
      <w:r>
        <w:rPr>
          <w:b/>
          <w:bCs/>
        </w:rPr>
        <w:t>Friedlingstein P</w:t>
      </w:r>
      <w:r>
        <w:rPr>
          <w:b/>
          <w:bCs/>
        </w:rPr>
        <w:t xml:space="preserve">, </w:t>
      </w:r>
      <w:r>
        <w:rPr>
          <w:b/>
          <w:bCs/>
        </w:rPr>
        <w:t>Ciais P</w:t>
      </w:r>
      <w:r>
        <w:rPr>
          <w:b/>
          <w:bCs/>
        </w:rPr>
        <w:t xml:space="preserve">, </w:t>
      </w:r>
      <w:r>
        <w:rPr>
          <w:b/>
          <w:bCs/>
        </w:rPr>
        <w:t>Sitch S</w:t>
      </w:r>
      <w:r>
        <w:rPr>
          <w:b/>
          <w:bCs/>
        </w:rPr>
        <w:t xml:space="preserve">, </w:t>
      </w:r>
      <w:r>
        <w:rPr>
          <w:b/>
          <w:bCs/>
        </w:rPr>
        <w:t>Prentice IC</w:t>
      </w:r>
      <w:r>
        <w:t xml:space="preserve">. </w:t>
      </w:r>
      <w:r>
        <w:rPr>
          <w:b/>
          <w:bCs/>
        </w:rPr>
        <w:t>2005a</w:t>
      </w:r>
      <w:r>
        <w:t>. A dynamic global vegetation m</w:t>
      </w:r>
      <w:r>
        <w:t xml:space="preserve">odel for studies of the coupled atmosphere-biosphere system. </w:t>
      </w:r>
      <w:r>
        <w:rPr>
          <w:i/>
          <w:iCs/>
        </w:rPr>
        <w:t>Global Biogeochemical Cycles</w:t>
      </w:r>
      <w:r>
        <w:t xml:space="preserve"> </w:t>
      </w:r>
      <w:r>
        <w:rPr>
          <w:b/>
          <w:bCs/>
        </w:rPr>
        <w:t>19</w:t>
      </w:r>
      <w:r>
        <w:t>.</w:t>
      </w:r>
    </w:p>
    <w:p w14:paraId="28324E05" w14:textId="77777777" w:rsidR="005D1570" w:rsidRDefault="00075BA3">
      <w:pPr>
        <w:pStyle w:val="Bibliography"/>
      </w:pPr>
      <w:bookmarkStart w:id="293" w:name="ref-krinnerDynamicGlobalVegetation2005"/>
      <w:bookmarkEnd w:id="292"/>
      <w:r>
        <w:rPr>
          <w:b/>
          <w:bCs/>
        </w:rPr>
        <w:t>Krinner G</w:t>
      </w:r>
      <w:r>
        <w:rPr>
          <w:b/>
          <w:bCs/>
        </w:rPr>
        <w:t xml:space="preserve">, </w:t>
      </w:r>
      <w:r>
        <w:rPr>
          <w:b/>
          <w:bCs/>
        </w:rPr>
        <w:t>Viovy N</w:t>
      </w:r>
      <w:r>
        <w:rPr>
          <w:b/>
          <w:bCs/>
        </w:rPr>
        <w:t xml:space="preserve">, </w:t>
      </w:r>
      <w:r>
        <w:rPr>
          <w:b/>
          <w:bCs/>
        </w:rPr>
        <w:t>Noblet-Ducoudré N de</w:t>
      </w:r>
      <w:r>
        <w:rPr>
          <w:b/>
          <w:bCs/>
        </w:rPr>
        <w:t xml:space="preserve">, </w:t>
      </w:r>
      <w:r>
        <w:rPr>
          <w:b/>
          <w:bCs/>
        </w:rPr>
        <w:t>Ogée J</w:t>
      </w:r>
      <w:r>
        <w:rPr>
          <w:b/>
          <w:bCs/>
        </w:rPr>
        <w:t xml:space="preserve">, </w:t>
      </w:r>
      <w:r>
        <w:rPr>
          <w:b/>
          <w:bCs/>
        </w:rPr>
        <w:t>Polcher J</w:t>
      </w:r>
      <w:r>
        <w:rPr>
          <w:b/>
          <w:bCs/>
        </w:rPr>
        <w:t xml:space="preserve">, </w:t>
      </w:r>
      <w:r>
        <w:rPr>
          <w:b/>
          <w:bCs/>
        </w:rPr>
        <w:t>Friedlingstein P</w:t>
      </w:r>
      <w:r>
        <w:rPr>
          <w:b/>
          <w:bCs/>
        </w:rPr>
        <w:t xml:space="preserve">, </w:t>
      </w:r>
      <w:r>
        <w:rPr>
          <w:b/>
          <w:bCs/>
        </w:rPr>
        <w:t>Ciais P</w:t>
      </w:r>
      <w:r>
        <w:rPr>
          <w:b/>
          <w:bCs/>
        </w:rPr>
        <w:t xml:space="preserve">, </w:t>
      </w:r>
      <w:r>
        <w:rPr>
          <w:b/>
          <w:bCs/>
        </w:rPr>
        <w:t>Sitch S</w:t>
      </w:r>
      <w:r>
        <w:rPr>
          <w:b/>
          <w:bCs/>
        </w:rPr>
        <w:t xml:space="preserve">, </w:t>
      </w:r>
      <w:r>
        <w:rPr>
          <w:b/>
          <w:bCs/>
        </w:rPr>
        <w:t>Prentice IC</w:t>
      </w:r>
      <w:r>
        <w:t xml:space="preserve">. </w:t>
      </w:r>
      <w:r>
        <w:rPr>
          <w:b/>
          <w:bCs/>
        </w:rPr>
        <w:t>2005b</w:t>
      </w:r>
      <w:r>
        <w:t>. A dynamic global vegetation model for studies</w:t>
      </w:r>
      <w:r>
        <w:t xml:space="preserve"> of the coupled atmosphere-biosphere system. </w:t>
      </w:r>
      <w:r>
        <w:rPr>
          <w:i/>
          <w:iCs/>
        </w:rPr>
        <w:t>Global Biogeochemical Cycles</w:t>
      </w:r>
      <w:r>
        <w:t xml:space="preserve"> </w:t>
      </w:r>
      <w:r>
        <w:rPr>
          <w:b/>
          <w:bCs/>
        </w:rPr>
        <w:t>19</w:t>
      </w:r>
      <w:r>
        <w:t>.</w:t>
      </w:r>
    </w:p>
    <w:p w14:paraId="2CE7D37C" w14:textId="77777777" w:rsidR="005D1570" w:rsidRDefault="00075BA3">
      <w:pPr>
        <w:pStyle w:val="Bibliography"/>
      </w:pPr>
      <w:bookmarkStart w:id="294" w:name="X650fc5b456d47359719c4c35cc99270dae66863"/>
      <w:bookmarkEnd w:id="293"/>
      <w:r>
        <w:rPr>
          <w:b/>
          <w:bCs/>
        </w:rPr>
        <w:t>Kumarathunge DP</w:t>
      </w:r>
      <w:r>
        <w:rPr>
          <w:b/>
          <w:bCs/>
        </w:rPr>
        <w:t xml:space="preserve">, </w:t>
      </w:r>
      <w:r>
        <w:rPr>
          <w:b/>
          <w:bCs/>
        </w:rPr>
        <w:t>Medlyn BE</w:t>
      </w:r>
      <w:r>
        <w:rPr>
          <w:b/>
          <w:bCs/>
        </w:rPr>
        <w:t xml:space="preserve">, </w:t>
      </w:r>
      <w:r>
        <w:rPr>
          <w:b/>
          <w:bCs/>
        </w:rPr>
        <w:t>Drake JE</w:t>
      </w:r>
      <w:r>
        <w:rPr>
          <w:b/>
          <w:bCs/>
        </w:rPr>
        <w:t xml:space="preserve">, </w:t>
      </w:r>
      <w:r>
        <w:rPr>
          <w:b/>
          <w:bCs/>
        </w:rPr>
        <w:t>Tjoelker MG</w:t>
      </w:r>
      <w:r>
        <w:rPr>
          <w:b/>
          <w:bCs/>
        </w:rPr>
        <w:t xml:space="preserve">, </w:t>
      </w:r>
      <w:r>
        <w:rPr>
          <w:b/>
          <w:bCs/>
        </w:rPr>
        <w:t>Aspinwall MJ</w:t>
      </w:r>
      <w:r>
        <w:rPr>
          <w:b/>
          <w:bCs/>
        </w:rPr>
        <w:t xml:space="preserve">, </w:t>
      </w:r>
      <w:r>
        <w:rPr>
          <w:b/>
          <w:bCs/>
        </w:rPr>
        <w:t>Battaglia M</w:t>
      </w:r>
      <w:r>
        <w:rPr>
          <w:b/>
          <w:bCs/>
        </w:rPr>
        <w:t xml:space="preserve">, </w:t>
      </w:r>
      <w:r>
        <w:rPr>
          <w:b/>
          <w:bCs/>
        </w:rPr>
        <w:t>Cano FJ</w:t>
      </w:r>
      <w:r>
        <w:rPr>
          <w:b/>
          <w:bCs/>
        </w:rPr>
        <w:t xml:space="preserve">, </w:t>
      </w:r>
      <w:r>
        <w:rPr>
          <w:b/>
          <w:bCs/>
        </w:rPr>
        <w:t>Carter KR</w:t>
      </w:r>
      <w:r>
        <w:rPr>
          <w:b/>
          <w:bCs/>
        </w:rPr>
        <w:t xml:space="preserve">, </w:t>
      </w:r>
      <w:r>
        <w:rPr>
          <w:b/>
          <w:bCs/>
        </w:rPr>
        <w:t>Cavaleri MA</w:t>
      </w:r>
      <w:r>
        <w:rPr>
          <w:b/>
          <w:bCs/>
        </w:rPr>
        <w:t xml:space="preserve">, </w:t>
      </w:r>
      <w:r>
        <w:rPr>
          <w:b/>
          <w:bCs/>
        </w:rPr>
        <w:t>Cernusak LA</w:t>
      </w:r>
      <w:r>
        <w:rPr>
          <w:b/>
          <w:bCs/>
        </w:rPr>
        <w:t xml:space="preserve">, </w:t>
      </w:r>
      <w:r>
        <w:rPr>
          <w:b/>
          <w:bCs/>
          <w:i/>
          <w:iCs/>
        </w:rPr>
        <w:t>et al.</w:t>
      </w:r>
      <w:r>
        <w:t xml:space="preserve"> </w:t>
      </w:r>
      <w:r>
        <w:rPr>
          <w:b/>
          <w:bCs/>
        </w:rPr>
        <w:t>2019</w:t>
      </w:r>
      <w:r>
        <w:t xml:space="preserve">. Acclimation and adaptation components of the temperature dependence of plant photosynthesis at the global scale. </w:t>
      </w:r>
      <w:r>
        <w:rPr>
          <w:i/>
          <w:iCs/>
        </w:rPr>
        <w:t>New Phytol</w:t>
      </w:r>
      <w:r>
        <w:t xml:space="preserve"> </w:t>
      </w:r>
      <w:r>
        <w:rPr>
          <w:b/>
          <w:bCs/>
        </w:rPr>
        <w:t>222</w:t>
      </w:r>
      <w:r>
        <w:t>: 768–784.</w:t>
      </w:r>
    </w:p>
    <w:p w14:paraId="54A90254" w14:textId="77777777" w:rsidR="005D1570" w:rsidRDefault="00075BA3">
      <w:pPr>
        <w:pStyle w:val="Bibliography"/>
      </w:pPr>
      <w:bookmarkStart w:id="295" w:name="ref-kunertSummerTemperaturesReachinpress"/>
      <w:bookmarkEnd w:id="294"/>
      <w:r>
        <w:rPr>
          <w:b/>
          <w:bCs/>
        </w:rPr>
        <w:lastRenderedPageBreak/>
        <w:t>Kunert N</w:t>
      </w:r>
      <w:r>
        <w:t xml:space="preserve">. </w:t>
      </w:r>
      <w:r>
        <w:rPr>
          <w:b/>
          <w:bCs/>
        </w:rPr>
        <w:t>in press</w:t>
      </w:r>
      <w:r>
        <w:t xml:space="preserve">. Summer temperatures reach the thermal tolerance threshold of potosynthetic decline in temperate </w:t>
      </w:r>
      <w:r>
        <w:t xml:space="preserve">confiers. </w:t>
      </w:r>
      <w:r>
        <w:rPr>
          <w:i/>
          <w:iCs/>
        </w:rPr>
        <w:t>Plant Biology</w:t>
      </w:r>
      <w:r>
        <w:t>.</w:t>
      </w:r>
    </w:p>
    <w:p w14:paraId="72CB38E3" w14:textId="77777777" w:rsidR="005D1570" w:rsidRDefault="00075BA3">
      <w:pPr>
        <w:pStyle w:val="Bibliography"/>
      </w:pPr>
      <w:bookmarkStart w:id="296" w:name="ref-kunertRevisedHydrologicalModel2017"/>
      <w:bookmarkEnd w:id="295"/>
      <w:r>
        <w:rPr>
          <w:b/>
          <w:bCs/>
        </w:rPr>
        <w:t>Kunert N</w:t>
      </w:r>
      <w:r>
        <w:rPr>
          <w:b/>
          <w:bCs/>
        </w:rPr>
        <w:t xml:space="preserve">, </w:t>
      </w:r>
      <w:r>
        <w:rPr>
          <w:b/>
          <w:bCs/>
        </w:rPr>
        <w:t>Aparecido LMT</w:t>
      </w:r>
      <w:r>
        <w:rPr>
          <w:b/>
          <w:bCs/>
        </w:rPr>
        <w:t xml:space="preserve">, </w:t>
      </w:r>
      <w:r>
        <w:rPr>
          <w:b/>
          <w:bCs/>
        </w:rPr>
        <w:t>Wolff S</w:t>
      </w:r>
      <w:r>
        <w:rPr>
          <w:b/>
          <w:bCs/>
        </w:rPr>
        <w:t xml:space="preserve">, </w:t>
      </w:r>
      <w:r>
        <w:rPr>
          <w:b/>
          <w:bCs/>
        </w:rPr>
        <w:t>Higuchi N</w:t>
      </w:r>
      <w:r>
        <w:rPr>
          <w:b/>
          <w:bCs/>
        </w:rPr>
        <w:t xml:space="preserve">, </w:t>
      </w:r>
      <w:r>
        <w:rPr>
          <w:b/>
          <w:bCs/>
        </w:rPr>
        <w:t>Santos J dos</w:t>
      </w:r>
      <w:r>
        <w:rPr>
          <w:b/>
          <w:bCs/>
        </w:rPr>
        <w:t xml:space="preserve">, </w:t>
      </w:r>
      <w:r>
        <w:rPr>
          <w:b/>
          <w:bCs/>
        </w:rPr>
        <w:t>Araujo AC de</w:t>
      </w:r>
      <w:r>
        <w:rPr>
          <w:b/>
          <w:bCs/>
        </w:rPr>
        <w:t xml:space="preserve">, </w:t>
      </w:r>
      <w:r>
        <w:rPr>
          <w:b/>
          <w:bCs/>
        </w:rPr>
        <w:t>Trumbore S</w:t>
      </w:r>
      <w:r>
        <w:t xml:space="preserve">. </w:t>
      </w:r>
      <w:r>
        <w:rPr>
          <w:b/>
          <w:bCs/>
        </w:rPr>
        <w:t>2017</w:t>
      </w:r>
      <w:r>
        <w:t xml:space="preserve">. A revised hydrological model for the Central Amazon: The importance of emergent canopy trees in the forest water budget. </w:t>
      </w:r>
      <w:r>
        <w:rPr>
          <w:i/>
          <w:iCs/>
        </w:rPr>
        <w:t>Agricultural and Fo</w:t>
      </w:r>
      <w:r>
        <w:rPr>
          <w:i/>
          <w:iCs/>
        </w:rPr>
        <w:t>rest Meteorology</w:t>
      </w:r>
      <w:r>
        <w:t xml:space="preserve"> </w:t>
      </w:r>
      <w:r>
        <w:rPr>
          <w:b/>
          <w:bCs/>
        </w:rPr>
        <w:t>239</w:t>
      </w:r>
      <w:r>
        <w:t>: 47–57.</w:t>
      </w:r>
    </w:p>
    <w:p w14:paraId="79525DA3" w14:textId="77777777" w:rsidR="005D1570" w:rsidRDefault="00075BA3">
      <w:pPr>
        <w:pStyle w:val="Bibliography"/>
      </w:pPr>
      <w:bookmarkStart w:id="297" w:name="ref-kusiPlasticLeafMorphology2020"/>
      <w:bookmarkEnd w:id="296"/>
      <w:r>
        <w:rPr>
          <w:b/>
          <w:bCs/>
        </w:rPr>
        <w:t>Kusi J</w:t>
      </w:r>
      <w:r>
        <w:rPr>
          <w:b/>
          <w:bCs/>
        </w:rPr>
        <w:t xml:space="preserve">, </w:t>
      </w:r>
      <w:r>
        <w:rPr>
          <w:b/>
          <w:bCs/>
        </w:rPr>
        <w:t>Karsai I</w:t>
      </w:r>
      <w:r>
        <w:t xml:space="preserve">. </w:t>
      </w:r>
      <w:r>
        <w:rPr>
          <w:b/>
          <w:bCs/>
        </w:rPr>
        <w:t>2020</w:t>
      </w:r>
      <w:r>
        <w:t xml:space="preserve">. Plastic leaf morphology in three species of Quercus: The more exposed leaves are smaller, more lobated and denser. </w:t>
      </w:r>
      <w:r>
        <w:rPr>
          <w:i/>
          <w:iCs/>
        </w:rPr>
        <w:t>Plant Species Biology</w:t>
      </w:r>
      <w:r>
        <w:t xml:space="preserve"> </w:t>
      </w:r>
      <w:r>
        <w:rPr>
          <w:b/>
          <w:bCs/>
        </w:rPr>
        <w:t>35</w:t>
      </w:r>
      <w:r>
        <w:t>: 24–37.</w:t>
      </w:r>
    </w:p>
    <w:p w14:paraId="67DF3C1C" w14:textId="77777777" w:rsidR="005D1570" w:rsidRDefault="00075BA3">
      <w:pPr>
        <w:pStyle w:val="Bibliography"/>
      </w:pPr>
      <w:bookmarkStart w:id="298" w:name="ref-lantzIsopreneNewInsights2019"/>
      <w:bookmarkEnd w:id="297"/>
      <w:r>
        <w:rPr>
          <w:b/>
          <w:bCs/>
        </w:rPr>
        <w:t>Lantz AT</w:t>
      </w:r>
      <w:r>
        <w:rPr>
          <w:b/>
          <w:bCs/>
        </w:rPr>
        <w:t xml:space="preserve">, </w:t>
      </w:r>
      <w:r>
        <w:rPr>
          <w:b/>
          <w:bCs/>
        </w:rPr>
        <w:t>Allman J</w:t>
      </w:r>
      <w:r>
        <w:rPr>
          <w:b/>
          <w:bCs/>
        </w:rPr>
        <w:t xml:space="preserve">, </w:t>
      </w:r>
      <w:r>
        <w:rPr>
          <w:b/>
          <w:bCs/>
        </w:rPr>
        <w:t>Weraduwage SM</w:t>
      </w:r>
      <w:r>
        <w:rPr>
          <w:b/>
          <w:bCs/>
        </w:rPr>
        <w:t xml:space="preserve">, </w:t>
      </w:r>
      <w:r>
        <w:rPr>
          <w:b/>
          <w:bCs/>
        </w:rPr>
        <w:t>Sharkey TD</w:t>
      </w:r>
      <w:r>
        <w:t xml:space="preserve">. </w:t>
      </w:r>
      <w:r>
        <w:rPr>
          <w:b/>
          <w:bCs/>
        </w:rPr>
        <w:t>2019</w:t>
      </w:r>
      <w:r>
        <w:t>. Is</w:t>
      </w:r>
      <w:r>
        <w:t xml:space="preserve">oprene: New insights into the control of emission and mediation of stress tolerance by gene expression. </w:t>
      </w:r>
      <w:r>
        <w:rPr>
          <w:i/>
          <w:iCs/>
        </w:rPr>
        <w:t>Plant, Cell &amp; Environment</w:t>
      </w:r>
      <w:r>
        <w:t xml:space="preserve"> </w:t>
      </w:r>
      <w:r>
        <w:rPr>
          <w:b/>
          <w:bCs/>
        </w:rPr>
        <w:t>42</w:t>
      </w:r>
      <w:r>
        <w:t>: 2808–2826.</w:t>
      </w:r>
    </w:p>
    <w:p w14:paraId="7A11EEC9" w14:textId="77777777" w:rsidR="005D1570" w:rsidRDefault="00075BA3">
      <w:pPr>
        <w:pStyle w:val="Bibliography"/>
      </w:pPr>
      <w:bookmarkStart w:id="299" w:name="Xe579268ea409591463a3d2e9cb4bbff8cd4045b"/>
      <w:bookmarkEnd w:id="298"/>
      <w:r>
        <w:rPr>
          <w:b/>
          <w:bCs/>
        </w:rPr>
        <w:t>Laothawornkitkul J</w:t>
      </w:r>
      <w:r>
        <w:rPr>
          <w:b/>
          <w:bCs/>
        </w:rPr>
        <w:t xml:space="preserve">, </w:t>
      </w:r>
      <w:r>
        <w:rPr>
          <w:b/>
          <w:bCs/>
        </w:rPr>
        <w:t>Taylor JE</w:t>
      </w:r>
      <w:r>
        <w:rPr>
          <w:b/>
          <w:bCs/>
        </w:rPr>
        <w:t xml:space="preserve">, </w:t>
      </w:r>
      <w:r>
        <w:rPr>
          <w:b/>
          <w:bCs/>
        </w:rPr>
        <w:t>Paul ND</w:t>
      </w:r>
      <w:r>
        <w:rPr>
          <w:b/>
          <w:bCs/>
        </w:rPr>
        <w:t xml:space="preserve">, </w:t>
      </w:r>
      <w:r>
        <w:rPr>
          <w:b/>
          <w:bCs/>
        </w:rPr>
        <w:t>Hewitt CN</w:t>
      </w:r>
      <w:r>
        <w:t xml:space="preserve">. </w:t>
      </w:r>
      <w:r>
        <w:rPr>
          <w:b/>
          <w:bCs/>
        </w:rPr>
        <w:t>2009</w:t>
      </w:r>
      <w:r>
        <w:t xml:space="preserve">. Biogenic volatile organic compounds in the Earth system. </w:t>
      </w:r>
      <w:r>
        <w:rPr>
          <w:i/>
          <w:iCs/>
        </w:rPr>
        <w:t>New Phytologist</w:t>
      </w:r>
      <w:r>
        <w:t xml:space="preserve"> </w:t>
      </w:r>
      <w:r>
        <w:rPr>
          <w:b/>
          <w:bCs/>
        </w:rPr>
        <w:t>183</w:t>
      </w:r>
      <w:r>
        <w:t>: 27–51.</w:t>
      </w:r>
    </w:p>
    <w:p w14:paraId="1D029573" w14:textId="77777777" w:rsidR="005D1570" w:rsidRDefault="00075BA3">
      <w:pPr>
        <w:pStyle w:val="Bibliography"/>
      </w:pPr>
      <w:bookmarkStart w:id="300" w:name="ref-lauranceRainForestFragmentation2006"/>
      <w:bookmarkEnd w:id="299"/>
      <w:r>
        <w:rPr>
          <w:b/>
          <w:bCs/>
        </w:rPr>
        <w:t>Laurance WF</w:t>
      </w:r>
      <w:r>
        <w:rPr>
          <w:b/>
          <w:bCs/>
        </w:rPr>
        <w:t xml:space="preserve">, </w:t>
      </w:r>
      <w:r>
        <w:rPr>
          <w:b/>
          <w:bCs/>
        </w:rPr>
        <w:t>Nascimento HEM</w:t>
      </w:r>
      <w:r>
        <w:rPr>
          <w:b/>
          <w:bCs/>
        </w:rPr>
        <w:t xml:space="preserve">, </w:t>
      </w:r>
      <w:r>
        <w:rPr>
          <w:b/>
          <w:bCs/>
        </w:rPr>
        <w:t>Laurance SG</w:t>
      </w:r>
      <w:r>
        <w:rPr>
          <w:b/>
          <w:bCs/>
        </w:rPr>
        <w:t xml:space="preserve">, </w:t>
      </w:r>
      <w:r>
        <w:rPr>
          <w:b/>
          <w:bCs/>
        </w:rPr>
        <w:t>Andrade AC</w:t>
      </w:r>
      <w:r>
        <w:rPr>
          <w:b/>
          <w:bCs/>
        </w:rPr>
        <w:t xml:space="preserve">, </w:t>
      </w:r>
      <w:r>
        <w:rPr>
          <w:b/>
          <w:bCs/>
        </w:rPr>
        <w:t>Fearnside PM</w:t>
      </w:r>
      <w:r>
        <w:rPr>
          <w:b/>
          <w:bCs/>
        </w:rPr>
        <w:t xml:space="preserve">, </w:t>
      </w:r>
      <w:r>
        <w:rPr>
          <w:b/>
          <w:bCs/>
        </w:rPr>
        <w:t>Ribeiro JEL</w:t>
      </w:r>
      <w:r>
        <w:rPr>
          <w:b/>
          <w:bCs/>
        </w:rPr>
        <w:t xml:space="preserve">, </w:t>
      </w:r>
      <w:r>
        <w:rPr>
          <w:b/>
          <w:bCs/>
        </w:rPr>
        <w:t>Capretz RL</w:t>
      </w:r>
      <w:r>
        <w:t xml:space="preserve">. </w:t>
      </w:r>
      <w:r>
        <w:rPr>
          <w:b/>
          <w:bCs/>
        </w:rPr>
        <w:t>2006</w:t>
      </w:r>
      <w:r>
        <w:t>. Rain Forest Fragmentation and the Proliferation of Successional Trees.</w:t>
      </w:r>
      <w:r>
        <w:t xml:space="preserve"> </w:t>
      </w:r>
      <w:r>
        <w:rPr>
          <w:i/>
          <w:iCs/>
        </w:rPr>
        <w:t>Ecology</w:t>
      </w:r>
      <w:r>
        <w:t xml:space="preserve"> </w:t>
      </w:r>
      <w:r>
        <w:rPr>
          <w:b/>
          <w:bCs/>
        </w:rPr>
        <w:t>87</w:t>
      </w:r>
      <w:r>
        <w:t>: 469–482.</w:t>
      </w:r>
    </w:p>
    <w:p w14:paraId="072C1D25" w14:textId="77777777" w:rsidR="005D1570" w:rsidRDefault="00075BA3">
      <w:pPr>
        <w:pStyle w:val="Bibliography"/>
      </w:pPr>
      <w:bookmarkStart w:id="301" w:name="ref-lawLeafAreaDistribution2001"/>
      <w:bookmarkEnd w:id="300"/>
      <w:r>
        <w:rPr>
          <w:b/>
          <w:bCs/>
        </w:rPr>
        <w:t>Law BE</w:t>
      </w:r>
      <w:r>
        <w:rPr>
          <w:b/>
          <w:bCs/>
        </w:rPr>
        <w:t xml:space="preserve">, </w:t>
      </w:r>
      <w:r>
        <w:rPr>
          <w:b/>
          <w:bCs/>
        </w:rPr>
        <w:t>Cescatti A</w:t>
      </w:r>
      <w:r>
        <w:rPr>
          <w:b/>
          <w:bCs/>
        </w:rPr>
        <w:t xml:space="preserve">, </w:t>
      </w:r>
      <w:r>
        <w:rPr>
          <w:b/>
          <w:bCs/>
        </w:rPr>
        <w:t>Baldocchi DD</w:t>
      </w:r>
      <w:r>
        <w:t xml:space="preserve">. </w:t>
      </w:r>
      <w:r>
        <w:rPr>
          <w:b/>
          <w:bCs/>
        </w:rPr>
        <w:t>2001</w:t>
      </w:r>
      <w:r>
        <w:t xml:space="preserve">. Leaf area distribution and radiative transfer in open-canopy forests: Implications for mass and energy exchange. </w:t>
      </w:r>
      <w:r>
        <w:rPr>
          <w:i/>
          <w:iCs/>
        </w:rPr>
        <w:t>Tree Physiology</w:t>
      </w:r>
      <w:r>
        <w:t xml:space="preserve"> </w:t>
      </w:r>
      <w:r>
        <w:rPr>
          <w:b/>
          <w:bCs/>
        </w:rPr>
        <w:t>21</w:t>
      </w:r>
      <w:r>
        <w:t>: 777–787.</w:t>
      </w:r>
    </w:p>
    <w:p w14:paraId="4266C90B" w14:textId="77777777" w:rsidR="005D1570" w:rsidRDefault="00075BA3">
      <w:pPr>
        <w:pStyle w:val="Bibliography"/>
      </w:pPr>
      <w:bookmarkStart w:id="302" w:name="ref-leeSpringPhenologicalEscape2021"/>
      <w:bookmarkEnd w:id="301"/>
      <w:r>
        <w:rPr>
          <w:b/>
          <w:bCs/>
        </w:rPr>
        <w:t>Lee BR</w:t>
      </w:r>
      <w:r>
        <w:rPr>
          <w:b/>
          <w:bCs/>
        </w:rPr>
        <w:t xml:space="preserve">, </w:t>
      </w:r>
      <w:r>
        <w:rPr>
          <w:b/>
          <w:bCs/>
        </w:rPr>
        <w:t>Ibáñez I</w:t>
      </w:r>
      <w:r>
        <w:t xml:space="preserve">. </w:t>
      </w:r>
      <w:r>
        <w:rPr>
          <w:b/>
          <w:bCs/>
        </w:rPr>
        <w:t>2021</w:t>
      </w:r>
      <w:r>
        <w:t>. Spring phenological escape i</w:t>
      </w:r>
      <w:r>
        <w:t xml:space="preserve">s critical for the survival of temperate tree seedlings. </w:t>
      </w:r>
      <w:r>
        <w:rPr>
          <w:i/>
          <w:iCs/>
        </w:rPr>
        <w:t>Functional Ecology</w:t>
      </w:r>
      <w:r>
        <w:t xml:space="preserve"> </w:t>
      </w:r>
      <w:r>
        <w:rPr>
          <w:b/>
          <w:bCs/>
        </w:rPr>
        <w:t>35</w:t>
      </w:r>
      <w:r>
        <w:t>: 1848–1861.</w:t>
      </w:r>
    </w:p>
    <w:p w14:paraId="7C3B721A" w14:textId="77777777" w:rsidR="005D1570" w:rsidRDefault="00075BA3">
      <w:pPr>
        <w:pStyle w:val="Bibliography"/>
      </w:pPr>
      <w:bookmarkStart w:id="303" w:name="X856c90da798c0957ab768463916b1a1e9334634"/>
      <w:bookmarkEnd w:id="302"/>
      <w:r>
        <w:rPr>
          <w:b/>
          <w:bCs/>
        </w:rPr>
        <w:t>Legner N</w:t>
      </w:r>
      <w:r>
        <w:rPr>
          <w:b/>
          <w:bCs/>
        </w:rPr>
        <w:t xml:space="preserve">, </w:t>
      </w:r>
      <w:r>
        <w:rPr>
          <w:b/>
          <w:bCs/>
        </w:rPr>
        <w:t>Fleck S</w:t>
      </w:r>
      <w:r>
        <w:rPr>
          <w:b/>
          <w:bCs/>
        </w:rPr>
        <w:t xml:space="preserve">, </w:t>
      </w:r>
      <w:r>
        <w:rPr>
          <w:b/>
          <w:bCs/>
        </w:rPr>
        <w:t>Leuschner C</w:t>
      </w:r>
      <w:r>
        <w:t xml:space="preserve">. </w:t>
      </w:r>
      <w:r>
        <w:rPr>
          <w:b/>
          <w:bCs/>
        </w:rPr>
        <w:t>2014</w:t>
      </w:r>
      <w:r>
        <w:t>. Within-canopy variation in photosynthetic capacity, SLA and foliar N in temperate broad-leaved trees with contrasting shade tol</w:t>
      </w:r>
      <w:r>
        <w:t xml:space="preserve">erance. </w:t>
      </w:r>
      <w:r>
        <w:rPr>
          <w:i/>
          <w:iCs/>
        </w:rPr>
        <w:t>Trees</w:t>
      </w:r>
      <w:r>
        <w:t xml:space="preserve"> </w:t>
      </w:r>
      <w:r>
        <w:rPr>
          <w:b/>
          <w:bCs/>
        </w:rPr>
        <w:t>28</w:t>
      </w:r>
      <w:r>
        <w:t>: 263–280.</w:t>
      </w:r>
    </w:p>
    <w:p w14:paraId="0F9537C0" w14:textId="77777777" w:rsidR="005D1570" w:rsidRDefault="00075BA3">
      <w:pPr>
        <w:pStyle w:val="Bibliography"/>
      </w:pPr>
      <w:bookmarkStart w:id="304" w:name="ref-leighInfluenceLeafSize2017"/>
      <w:bookmarkEnd w:id="303"/>
      <w:r>
        <w:rPr>
          <w:b/>
          <w:bCs/>
        </w:rPr>
        <w:t>Leigh A</w:t>
      </w:r>
      <w:r>
        <w:rPr>
          <w:b/>
          <w:bCs/>
        </w:rPr>
        <w:t xml:space="preserve">, </w:t>
      </w:r>
      <w:r>
        <w:rPr>
          <w:b/>
          <w:bCs/>
        </w:rPr>
        <w:t>Sevanto S</w:t>
      </w:r>
      <w:r>
        <w:rPr>
          <w:b/>
          <w:bCs/>
        </w:rPr>
        <w:t xml:space="preserve">, </w:t>
      </w:r>
      <w:r>
        <w:rPr>
          <w:b/>
          <w:bCs/>
        </w:rPr>
        <w:t>Close JD</w:t>
      </w:r>
      <w:r>
        <w:rPr>
          <w:b/>
          <w:bCs/>
        </w:rPr>
        <w:t xml:space="preserve">, </w:t>
      </w:r>
      <w:r>
        <w:rPr>
          <w:b/>
          <w:bCs/>
        </w:rPr>
        <w:t>Nicotra AB</w:t>
      </w:r>
      <w:r>
        <w:t xml:space="preserve">. </w:t>
      </w:r>
      <w:r>
        <w:rPr>
          <w:b/>
          <w:bCs/>
        </w:rPr>
        <w:t>2017</w:t>
      </w:r>
      <w:r>
        <w:t xml:space="preserve">. The influence of leaf size and shape on leaf thermal dynamics: Does theory hold up under natural conditions? </w:t>
      </w:r>
      <w:r>
        <w:rPr>
          <w:i/>
          <w:iCs/>
        </w:rPr>
        <w:t>Plant, Cell &amp; Environment</w:t>
      </w:r>
      <w:r>
        <w:t xml:space="preserve"> </w:t>
      </w:r>
      <w:r>
        <w:rPr>
          <w:b/>
          <w:bCs/>
        </w:rPr>
        <w:t>40</w:t>
      </w:r>
      <w:r>
        <w:t>: 237–248.</w:t>
      </w:r>
    </w:p>
    <w:p w14:paraId="6A886E3B" w14:textId="77777777" w:rsidR="005D1570" w:rsidRDefault="00075BA3">
      <w:pPr>
        <w:pStyle w:val="Bibliography"/>
      </w:pPr>
      <w:bookmarkStart w:id="305" w:name="ref-leuzingerTreeSpeciesDiversity2007"/>
      <w:bookmarkEnd w:id="304"/>
      <w:r>
        <w:rPr>
          <w:b/>
          <w:bCs/>
        </w:rPr>
        <w:t>Leuzinger S</w:t>
      </w:r>
      <w:r>
        <w:rPr>
          <w:b/>
          <w:bCs/>
        </w:rPr>
        <w:t xml:space="preserve">, </w:t>
      </w:r>
      <w:r>
        <w:rPr>
          <w:b/>
          <w:bCs/>
        </w:rPr>
        <w:t>Körner C</w:t>
      </w:r>
      <w:r>
        <w:t xml:space="preserve">. </w:t>
      </w:r>
      <w:r>
        <w:rPr>
          <w:b/>
          <w:bCs/>
        </w:rPr>
        <w:t>2007</w:t>
      </w:r>
      <w:r>
        <w:t>. Tree</w:t>
      </w:r>
      <w:r>
        <w:t xml:space="preserve"> species diversity affects canopy leaf temperatures in a mature temperate forest. </w:t>
      </w:r>
      <w:r>
        <w:rPr>
          <w:i/>
          <w:iCs/>
        </w:rPr>
        <w:t>Agricultural and Forest Meteorology</w:t>
      </w:r>
      <w:r>
        <w:t xml:space="preserve"> </w:t>
      </w:r>
      <w:r>
        <w:rPr>
          <w:b/>
          <w:bCs/>
        </w:rPr>
        <w:t>146</w:t>
      </w:r>
      <w:r>
        <w:t>: 29–37.</w:t>
      </w:r>
    </w:p>
    <w:p w14:paraId="0EF9B117" w14:textId="77777777" w:rsidR="005D1570" w:rsidRDefault="00075BA3">
      <w:pPr>
        <w:pStyle w:val="Bibliography"/>
      </w:pPr>
      <w:bookmarkStart w:id="306" w:name="X5cbee2578a383789e0575e3c8f1fba175a7b5e1"/>
      <w:bookmarkEnd w:id="305"/>
      <w:r>
        <w:rPr>
          <w:b/>
          <w:bCs/>
        </w:rPr>
        <w:t>Levizou E</w:t>
      </w:r>
      <w:r>
        <w:rPr>
          <w:b/>
          <w:bCs/>
        </w:rPr>
        <w:t xml:space="preserve">, </w:t>
      </w:r>
      <w:r>
        <w:rPr>
          <w:b/>
          <w:bCs/>
        </w:rPr>
        <w:t>Drilias P</w:t>
      </w:r>
      <w:r>
        <w:rPr>
          <w:b/>
          <w:bCs/>
        </w:rPr>
        <w:t xml:space="preserve">, </w:t>
      </w:r>
      <w:r>
        <w:rPr>
          <w:b/>
          <w:bCs/>
        </w:rPr>
        <w:t>Psaras GK</w:t>
      </w:r>
      <w:r>
        <w:rPr>
          <w:b/>
          <w:bCs/>
        </w:rPr>
        <w:t xml:space="preserve">, </w:t>
      </w:r>
      <w:r>
        <w:rPr>
          <w:b/>
          <w:bCs/>
        </w:rPr>
        <w:t>Manetas Y</w:t>
      </w:r>
      <w:r>
        <w:t xml:space="preserve">. </w:t>
      </w:r>
      <w:r>
        <w:rPr>
          <w:b/>
          <w:bCs/>
        </w:rPr>
        <w:t>2005</w:t>
      </w:r>
      <w:r>
        <w:t xml:space="preserve">. Nondestructive assessment of leaf chemistry and physiology through spectral reflectance measurements may be misleading when changes in trichome density co-occur. </w:t>
      </w:r>
      <w:r>
        <w:rPr>
          <w:i/>
          <w:iCs/>
        </w:rPr>
        <w:t>New Phytologist</w:t>
      </w:r>
      <w:r>
        <w:t xml:space="preserve"> </w:t>
      </w:r>
      <w:r>
        <w:rPr>
          <w:b/>
          <w:bCs/>
        </w:rPr>
        <w:t>165</w:t>
      </w:r>
      <w:r>
        <w:t>: 463–472.</w:t>
      </w:r>
    </w:p>
    <w:p w14:paraId="1C0B892A" w14:textId="77777777" w:rsidR="005D1570" w:rsidRDefault="00075BA3">
      <w:pPr>
        <w:pStyle w:val="Bibliography"/>
      </w:pPr>
      <w:bookmarkStart w:id="307" w:name="ref-liakouraTrichomeDensityIts1997"/>
      <w:bookmarkEnd w:id="306"/>
      <w:r>
        <w:rPr>
          <w:b/>
          <w:bCs/>
        </w:rPr>
        <w:t>Liakoura V</w:t>
      </w:r>
      <w:r>
        <w:rPr>
          <w:b/>
          <w:bCs/>
        </w:rPr>
        <w:t xml:space="preserve">, </w:t>
      </w:r>
      <w:r>
        <w:rPr>
          <w:b/>
          <w:bCs/>
        </w:rPr>
        <w:t>Stefanou M</w:t>
      </w:r>
      <w:r>
        <w:rPr>
          <w:b/>
          <w:bCs/>
        </w:rPr>
        <w:t xml:space="preserve">, </w:t>
      </w:r>
      <w:r>
        <w:rPr>
          <w:b/>
          <w:bCs/>
        </w:rPr>
        <w:t>Manetas Y</w:t>
      </w:r>
      <w:r>
        <w:rPr>
          <w:b/>
          <w:bCs/>
        </w:rPr>
        <w:t xml:space="preserve">, </w:t>
      </w:r>
      <w:r>
        <w:rPr>
          <w:b/>
          <w:bCs/>
        </w:rPr>
        <w:t>Cholevas C</w:t>
      </w:r>
      <w:r>
        <w:rPr>
          <w:b/>
          <w:bCs/>
        </w:rPr>
        <w:t xml:space="preserve">, </w:t>
      </w:r>
      <w:r>
        <w:rPr>
          <w:b/>
          <w:bCs/>
        </w:rPr>
        <w:t xml:space="preserve">Karabourniotis </w:t>
      </w:r>
      <w:r>
        <w:rPr>
          <w:b/>
          <w:bCs/>
        </w:rPr>
        <w:t>G</w:t>
      </w:r>
      <w:r>
        <w:t xml:space="preserve">. </w:t>
      </w:r>
      <w:r>
        <w:rPr>
          <w:b/>
          <w:bCs/>
        </w:rPr>
        <w:t>1997</w:t>
      </w:r>
      <w:r>
        <w:t xml:space="preserve">. Trichome density and its UV-B protective potential are affected by shading and leaf position on the canopy. </w:t>
      </w:r>
      <w:r>
        <w:rPr>
          <w:i/>
          <w:iCs/>
        </w:rPr>
        <w:t>Environmental and Experimental Botany</w:t>
      </w:r>
      <w:r>
        <w:t xml:space="preserve"> </w:t>
      </w:r>
      <w:r>
        <w:rPr>
          <w:b/>
          <w:bCs/>
        </w:rPr>
        <w:t>38</w:t>
      </w:r>
      <w:r>
        <w:t>: 223–229.</w:t>
      </w:r>
    </w:p>
    <w:p w14:paraId="0199C084" w14:textId="77777777" w:rsidR="005D1570" w:rsidRDefault="00075BA3">
      <w:pPr>
        <w:pStyle w:val="Bibliography"/>
      </w:pPr>
      <w:bookmarkStart w:id="308" w:name="ref-lloydEffectsRisingTemperatures2008"/>
      <w:bookmarkEnd w:id="307"/>
      <w:r>
        <w:rPr>
          <w:b/>
          <w:bCs/>
        </w:rPr>
        <w:t>Lloyd J</w:t>
      </w:r>
      <w:r>
        <w:rPr>
          <w:b/>
          <w:bCs/>
        </w:rPr>
        <w:t xml:space="preserve">, </w:t>
      </w:r>
      <w:r>
        <w:rPr>
          <w:b/>
          <w:bCs/>
        </w:rPr>
        <w:t>Farquhar GD</w:t>
      </w:r>
      <w:r>
        <w:t xml:space="preserve">. </w:t>
      </w:r>
      <w:r>
        <w:rPr>
          <w:b/>
          <w:bCs/>
        </w:rPr>
        <w:t>2008</w:t>
      </w:r>
      <w:r>
        <w:t>. Effects of rising temperatures and [CO2] on the physiology o</w:t>
      </w:r>
      <w:r>
        <w:t xml:space="preserve">f tropical forest trees. </w:t>
      </w:r>
      <w:r>
        <w:rPr>
          <w:i/>
          <w:iCs/>
        </w:rPr>
        <w:t>Philos Trans R Soc Lond B Biol Sci</w:t>
      </w:r>
      <w:r>
        <w:t xml:space="preserve"> </w:t>
      </w:r>
      <w:r>
        <w:rPr>
          <w:b/>
          <w:bCs/>
        </w:rPr>
        <w:t>363</w:t>
      </w:r>
      <w:r>
        <w:t>: 1811–1817.</w:t>
      </w:r>
    </w:p>
    <w:p w14:paraId="027B3A89" w14:textId="77777777" w:rsidR="005D1570" w:rsidRDefault="00075BA3">
      <w:pPr>
        <w:pStyle w:val="Bibliography"/>
      </w:pPr>
      <w:bookmarkStart w:id="309" w:name="ref-lowmanForestCanopies1995"/>
      <w:bookmarkEnd w:id="308"/>
      <w:r>
        <w:rPr>
          <w:b/>
          <w:bCs/>
        </w:rPr>
        <w:lastRenderedPageBreak/>
        <w:t>Lowman M</w:t>
      </w:r>
      <w:r>
        <w:rPr>
          <w:b/>
          <w:bCs/>
        </w:rPr>
        <w:t xml:space="preserve">, </w:t>
      </w:r>
      <w:r>
        <w:rPr>
          <w:b/>
          <w:bCs/>
        </w:rPr>
        <w:t>Rinker HB</w:t>
      </w:r>
      <w:r>
        <w:t xml:space="preserve">. </w:t>
      </w:r>
      <w:r>
        <w:rPr>
          <w:b/>
          <w:bCs/>
        </w:rPr>
        <w:t>1995</w:t>
      </w:r>
      <w:r>
        <w:t>. Forest Canopies. In: Endeavour.</w:t>
      </w:r>
    </w:p>
    <w:p w14:paraId="4C813E2F" w14:textId="77777777" w:rsidR="005D1570" w:rsidRDefault="00075BA3">
      <w:pPr>
        <w:pStyle w:val="Bibliography"/>
      </w:pPr>
      <w:bookmarkStart w:id="310" w:name="ref-luskWhyAreEvergreen2008"/>
      <w:bookmarkEnd w:id="309"/>
      <w:r>
        <w:rPr>
          <w:b/>
          <w:bCs/>
        </w:rPr>
        <w:t>Lusk CH</w:t>
      </w:r>
      <w:r>
        <w:rPr>
          <w:b/>
          <w:bCs/>
        </w:rPr>
        <w:t xml:space="preserve">, </w:t>
      </w:r>
      <w:r>
        <w:rPr>
          <w:b/>
          <w:bCs/>
        </w:rPr>
        <w:t>Reich PB</w:t>
      </w:r>
      <w:r>
        <w:rPr>
          <w:b/>
          <w:bCs/>
        </w:rPr>
        <w:t xml:space="preserve">, </w:t>
      </w:r>
      <w:r>
        <w:rPr>
          <w:b/>
          <w:bCs/>
        </w:rPr>
        <w:t>Montgomery RA</w:t>
      </w:r>
      <w:r>
        <w:rPr>
          <w:b/>
          <w:bCs/>
        </w:rPr>
        <w:t xml:space="preserve">, </w:t>
      </w:r>
      <w:r>
        <w:rPr>
          <w:b/>
          <w:bCs/>
        </w:rPr>
        <w:t>Ackerly DD</w:t>
      </w:r>
      <w:r>
        <w:rPr>
          <w:b/>
          <w:bCs/>
        </w:rPr>
        <w:t xml:space="preserve">, </w:t>
      </w:r>
      <w:r>
        <w:rPr>
          <w:b/>
          <w:bCs/>
        </w:rPr>
        <w:t>Cavender-Bares J</w:t>
      </w:r>
      <w:r>
        <w:t xml:space="preserve">. </w:t>
      </w:r>
      <w:r>
        <w:rPr>
          <w:b/>
          <w:bCs/>
        </w:rPr>
        <w:t>2008</w:t>
      </w:r>
      <w:r>
        <w:t xml:space="preserve">. Why are evergreen leaves so contrary about shade? </w:t>
      </w:r>
      <w:r>
        <w:rPr>
          <w:i/>
          <w:iCs/>
        </w:rPr>
        <w:t>T</w:t>
      </w:r>
      <w:r>
        <w:rPr>
          <w:i/>
          <w:iCs/>
        </w:rPr>
        <w:t>rends in Ecology &amp; Evolution</w:t>
      </w:r>
      <w:r>
        <w:t xml:space="preserve"> </w:t>
      </w:r>
      <w:r>
        <w:rPr>
          <w:b/>
          <w:bCs/>
        </w:rPr>
        <w:t>23</w:t>
      </w:r>
      <w:r>
        <w:t>: 299–303.</w:t>
      </w:r>
    </w:p>
    <w:p w14:paraId="153B810E" w14:textId="77777777" w:rsidR="005D1570" w:rsidRDefault="00075BA3">
      <w:pPr>
        <w:pStyle w:val="Bibliography"/>
      </w:pPr>
      <w:bookmarkStart w:id="311" w:name="ref-maesPlantFunctionalTrait2020"/>
      <w:bookmarkEnd w:id="310"/>
      <w:r>
        <w:rPr>
          <w:b/>
          <w:bCs/>
        </w:rPr>
        <w:t>Maes SL</w:t>
      </w:r>
      <w:r>
        <w:rPr>
          <w:b/>
          <w:bCs/>
        </w:rPr>
        <w:t xml:space="preserve">, </w:t>
      </w:r>
      <w:r>
        <w:rPr>
          <w:b/>
          <w:bCs/>
        </w:rPr>
        <w:t>Perring MP</w:t>
      </w:r>
      <w:r>
        <w:rPr>
          <w:b/>
          <w:bCs/>
        </w:rPr>
        <w:t xml:space="preserve">, </w:t>
      </w:r>
      <w:r>
        <w:rPr>
          <w:b/>
          <w:bCs/>
        </w:rPr>
        <w:t>Depauw L</w:t>
      </w:r>
      <w:r>
        <w:rPr>
          <w:b/>
          <w:bCs/>
        </w:rPr>
        <w:t xml:space="preserve">, </w:t>
      </w:r>
      <w:r>
        <w:rPr>
          <w:b/>
          <w:bCs/>
        </w:rPr>
        <w:t>Bernhardt‐Römermann M</w:t>
      </w:r>
      <w:r>
        <w:rPr>
          <w:b/>
          <w:bCs/>
        </w:rPr>
        <w:t xml:space="preserve">, </w:t>
      </w:r>
      <w:r>
        <w:rPr>
          <w:b/>
          <w:bCs/>
        </w:rPr>
        <w:t>Blondeel H</w:t>
      </w:r>
      <w:r>
        <w:rPr>
          <w:b/>
          <w:bCs/>
        </w:rPr>
        <w:t xml:space="preserve">, </w:t>
      </w:r>
      <w:r>
        <w:rPr>
          <w:b/>
          <w:bCs/>
        </w:rPr>
        <w:t>Brūmelis G</w:t>
      </w:r>
      <w:r>
        <w:rPr>
          <w:b/>
          <w:bCs/>
        </w:rPr>
        <w:t xml:space="preserve">, </w:t>
      </w:r>
      <w:r>
        <w:rPr>
          <w:b/>
          <w:bCs/>
        </w:rPr>
        <w:t>Brunet J</w:t>
      </w:r>
      <w:r>
        <w:rPr>
          <w:b/>
          <w:bCs/>
        </w:rPr>
        <w:t xml:space="preserve">, </w:t>
      </w:r>
      <w:r>
        <w:rPr>
          <w:b/>
          <w:bCs/>
        </w:rPr>
        <w:t>Decocq G</w:t>
      </w:r>
      <w:r>
        <w:rPr>
          <w:b/>
          <w:bCs/>
        </w:rPr>
        <w:t xml:space="preserve">, </w:t>
      </w:r>
      <w:r>
        <w:rPr>
          <w:b/>
          <w:bCs/>
        </w:rPr>
        <w:t>Ouden J den</w:t>
      </w:r>
      <w:r>
        <w:rPr>
          <w:b/>
          <w:bCs/>
        </w:rPr>
        <w:t xml:space="preserve">, </w:t>
      </w:r>
      <w:r>
        <w:rPr>
          <w:b/>
          <w:bCs/>
        </w:rPr>
        <w:t>Govaert S</w:t>
      </w:r>
      <w:r>
        <w:rPr>
          <w:b/>
          <w:bCs/>
        </w:rPr>
        <w:t xml:space="preserve">, </w:t>
      </w:r>
      <w:r>
        <w:rPr>
          <w:b/>
          <w:bCs/>
          <w:i/>
          <w:iCs/>
        </w:rPr>
        <w:t>et al.</w:t>
      </w:r>
      <w:r>
        <w:t xml:space="preserve"> </w:t>
      </w:r>
      <w:r>
        <w:rPr>
          <w:b/>
          <w:bCs/>
        </w:rPr>
        <w:t>2020</w:t>
      </w:r>
      <w:r>
        <w:t>. Plant functional trait response to environmental drivers across European temper</w:t>
      </w:r>
      <w:r>
        <w:t xml:space="preserve">ate forest understorey communities. </w:t>
      </w:r>
      <w:r>
        <w:rPr>
          <w:i/>
          <w:iCs/>
        </w:rPr>
        <w:t>Plant Biology</w:t>
      </w:r>
      <w:r>
        <w:t xml:space="preserve"> </w:t>
      </w:r>
      <w:r>
        <w:rPr>
          <w:b/>
          <w:bCs/>
        </w:rPr>
        <w:t>22</w:t>
      </w:r>
      <w:r>
        <w:t>: 410–424.</w:t>
      </w:r>
    </w:p>
    <w:p w14:paraId="26D2B780" w14:textId="77777777" w:rsidR="005D1570" w:rsidRDefault="00075BA3">
      <w:pPr>
        <w:pStyle w:val="Bibliography"/>
      </w:pPr>
      <w:bookmarkStart w:id="312" w:name="ref-majasalmiImpactTreeCanopy2020"/>
      <w:bookmarkEnd w:id="311"/>
      <w:r>
        <w:rPr>
          <w:b/>
          <w:bCs/>
        </w:rPr>
        <w:t>Majasalmi T</w:t>
      </w:r>
      <w:r>
        <w:rPr>
          <w:b/>
          <w:bCs/>
        </w:rPr>
        <w:t xml:space="preserve">, </w:t>
      </w:r>
      <w:r>
        <w:rPr>
          <w:b/>
          <w:bCs/>
        </w:rPr>
        <w:t>Rautiainen M</w:t>
      </w:r>
      <w:r>
        <w:t xml:space="preserve">. </w:t>
      </w:r>
      <w:r>
        <w:rPr>
          <w:b/>
          <w:bCs/>
        </w:rPr>
        <w:t>2020</w:t>
      </w:r>
      <w:r>
        <w:t xml:space="preserve">. The impact of tree canopy structure on understory variation in a boreal forest. </w:t>
      </w:r>
      <w:r>
        <w:rPr>
          <w:i/>
          <w:iCs/>
        </w:rPr>
        <w:t>Forest Ecology and Management</w:t>
      </w:r>
      <w:r>
        <w:t xml:space="preserve"> </w:t>
      </w:r>
      <w:r>
        <w:rPr>
          <w:b/>
          <w:bCs/>
        </w:rPr>
        <w:t>466</w:t>
      </w:r>
      <w:r>
        <w:t>: 118100.</w:t>
      </w:r>
    </w:p>
    <w:p w14:paraId="7CD672ED" w14:textId="77777777" w:rsidR="005D1570" w:rsidRDefault="00075BA3">
      <w:pPr>
        <w:pStyle w:val="Bibliography"/>
      </w:pPr>
      <w:bookmarkStart w:id="313" w:name="ref-marencoLeafTraitPlasticity2017"/>
      <w:bookmarkEnd w:id="312"/>
      <w:r>
        <w:rPr>
          <w:b/>
          <w:bCs/>
        </w:rPr>
        <w:t>Marenco RA</w:t>
      </w:r>
      <w:r>
        <w:rPr>
          <w:b/>
          <w:bCs/>
        </w:rPr>
        <w:t xml:space="preserve">, </w:t>
      </w:r>
      <w:r>
        <w:rPr>
          <w:b/>
          <w:bCs/>
        </w:rPr>
        <w:t>Camargo MAB</w:t>
      </w:r>
      <w:r>
        <w:rPr>
          <w:b/>
          <w:bCs/>
        </w:rPr>
        <w:t xml:space="preserve">, </w:t>
      </w:r>
      <w:r>
        <w:rPr>
          <w:b/>
          <w:bCs/>
        </w:rPr>
        <w:t>Antezana-Vera SA</w:t>
      </w:r>
      <w:r>
        <w:rPr>
          <w:b/>
          <w:bCs/>
        </w:rPr>
        <w:t xml:space="preserve">, </w:t>
      </w:r>
      <w:r>
        <w:rPr>
          <w:b/>
          <w:bCs/>
        </w:rPr>
        <w:t>Oliveira MF</w:t>
      </w:r>
      <w:r>
        <w:t xml:space="preserve">. </w:t>
      </w:r>
      <w:r>
        <w:rPr>
          <w:b/>
          <w:bCs/>
        </w:rPr>
        <w:t>2017</w:t>
      </w:r>
      <w:r>
        <w:t xml:space="preserve">. Leaf trait plasticity in six forest tree species of central Amazonia. </w:t>
      </w:r>
      <w:r>
        <w:rPr>
          <w:i/>
          <w:iCs/>
        </w:rPr>
        <w:t>Photosynthetica</w:t>
      </w:r>
      <w:r>
        <w:t xml:space="preserve"> </w:t>
      </w:r>
      <w:r>
        <w:rPr>
          <w:b/>
          <w:bCs/>
        </w:rPr>
        <w:t>55</w:t>
      </w:r>
      <w:r>
        <w:t>: 679–688.</w:t>
      </w:r>
    </w:p>
    <w:p w14:paraId="4A03EE99" w14:textId="77777777" w:rsidR="005D1570" w:rsidRDefault="00075BA3">
      <w:pPr>
        <w:pStyle w:val="Bibliography"/>
      </w:pPr>
      <w:bookmarkStart w:id="314" w:name="ref-mariasImpactsLeafAge2017"/>
      <w:bookmarkEnd w:id="313"/>
      <w:r>
        <w:rPr>
          <w:b/>
          <w:bCs/>
        </w:rPr>
        <w:t>Marias DE</w:t>
      </w:r>
      <w:r>
        <w:rPr>
          <w:b/>
          <w:bCs/>
        </w:rPr>
        <w:t xml:space="preserve">, </w:t>
      </w:r>
      <w:r>
        <w:rPr>
          <w:b/>
          <w:bCs/>
        </w:rPr>
        <w:t>Meinzer FC</w:t>
      </w:r>
      <w:r>
        <w:rPr>
          <w:b/>
          <w:bCs/>
        </w:rPr>
        <w:t xml:space="preserve">, </w:t>
      </w:r>
      <w:r>
        <w:rPr>
          <w:b/>
          <w:bCs/>
        </w:rPr>
        <w:t>Still C</w:t>
      </w:r>
      <w:r>
        <w:t xml:space="preserve">. </w:t>
      </w:r>
      <w:r>
        <w:rPr>
          <w:b/>
          <w:bCs/>
        </w:rPr>
        <w:t>2017</w:t>
      </w:r>
      <w:r>
        <w:t>. Impacts of leaf age and heat stress duration on photosynthetic gas exchange and fo</w:t>
      </w:r>
      <w:r>
        <w:t xml:space="preserve">liar nonstructural carbohydrates in Coffea arabica. </w:t>
      </w:r>
      <w:r>
        <w:rPr>
          <w:i/>
          <w:iCs/>
        </w:rPr>
        <w:t>Ecology and Evolution</w:t>
      </w:r>
      <w:r>
        <w:t xml:space="preserve"> </w:t>
      </w:r>
      <w:r>
        <w:rPr>
          <w:b/>
          <w:bCs/>
        </w:rPr>
        <w:t>7</w:t>
      </w:r>
      <w:r>
        <w:t>: 1297–1310.</w:t>
      </w:r>
    </w:p>
    <w:p w14:paraId="13E55135" w14:textId="77777777" w:rsidR="005D1570" w:rsidRDefault="00075BA3">
      <w:pPr>
        <w:pStyle w:val="Bibliography"/>
      </w:pPr>
      <w:bookmarkStart w:id="315" w:name="ref-martin_boundary_1999"/>
      <w:bookmarkEnd w:id="314"/>
      <w:r>
        <w:rPr>
          <w:b/>
          <w:bCs/>
        </w:rPr>
        <w:t>Martin TA</w:t>
      </w:r>
      <w:r>
        <w:rPr>
          <w:b/>
          <w:bCs/>
        </w:rPr>
        <w:t xml:space="preserve">, </w:t>
      </w:r>
      <w:r>
        <w:rPr>
          <w:b/>
          <w:bCs/>
        </w:rPr>
        <w:t>Hinckley TM</w:t>
      </w:r>
      <w:r>
        <w:rPr>
          <w:b/>
          <w:bCs/>
        </w:rPr>
        <w:t xml:space="preserve">, </w:t>
      </w:r>
      <w:r>
        <w:rPr>
          <w:b/>
          <w:bCs/>
        </w:rPr>
        <w:t>Meinzer FC</w:t>
      </w:r>
      <w:r>
        <w:rPr>
          <w:b/>
          <w:bCs/>
        </w:rPr>
        <w:t xml:space="preserve">, </w:t>
      </w:r>
      <w:r>
        <w:rPr>
          <w:b/>
          <w:bCs/>
        </w:rPr>
        <w:t>Sprugel DG</w:t>
      </w:r>
      <w:r>
        <w:t xml:space="preserve">. </w:t>
      </w:r>
      <w:r>
        <w:rPr>
          <w:b/>
          <w:bCs/>
        </w:rPr>
        <w:t>1999</w:t>
      </w:r>
      <w:r>
        <w:t xml:space="preserve">. Boundary layer conductance, leaf temperature and transpiration of Abies amabilis branches. </w:t>
      </w:r>
      <w:r>
        <w:rPr>
          <w:i/>
          <w:iCs/>
        </w:rPr>
        <w:t>Tree Physiology</w:t>
      </w:r>
      <w:r>
        <w:t xml:space="preserve"> </w:t>
      </w:r>
      <w:r>
        <w:rPr>
          <w:b/>
          <w:bCs/>
        </w:rPr>
        <w:t>19</w:t>
      </w:r>
      <w:r>
        <w:t>: 435</w:t>
      </w:r>
      <w:r>
        <w:t>–443.</w:t>
      </w:r>
    </w:p>
    <w:p w14:paraId="5F6907C3" w14:textId="77777777" w:rsidR="005D1570" w:rsidRDefault="00075BA3">
      <w:pPr>
        <w:pStyle w:val="Bibliography"/>
      </w:pPr>
      <w:bookmarkStart w:id="316" w:name="Xf3ea554f25ac6d965f2c36dce0e401d8f80642d"/>
      <w:bookmarkEnd w:id="315"/>
      <w:r>
        <w:rPr>
          <w:b/>
          <w:bCs/>
        </w:rPr>
        <w:t>Mathur S</w:t>
      </w:r>
      <w:r>
        <w:rPr>
          <w:b/>
          <w:bCs/>
        </w:rPr>
        <w:t xml:space="preserve">, </w:t>
      </w:r>
      <w:r>
        <w:rPr>
          <w:b/>
          <w:bCs/>
        </w:rPr>
        <w:t>Jain L</w:t>
      </w:r>
      <w:r>
        <w:rPr>
          <w:b/>
          <w:bCs/>
        </w:rPr>
        <w:t xml:space="preserve">, </w:t>
      </w:r>
      <w:r>
        <w:rPr>
          <w:b/>
          <w:bCs/>
        </w:rPr>
        <w:t>Jajoo A</w:t>
      </w:r>
      <w:r>
        <w:t xml:space="preserve">. </w:t>
      </w:r>
      <w:r>
        <w:rPr>
          <w:b/>
          <w:bCs/>
        </w:rPr>
        <w:t>2018a</w:t>
      </w:r>
      <w:r>
        <w:t xml:space="preserve">. Photosynthetic efficiency in sun and shade plants. </w:t>
      </w:r>
      <w:r>
        <w:rPr>
          <w:i/>
          <w:iCs/>
        </w:rPr>
        <w:t>Photosynthetica</w:t>
      </w:r>
      <w:r>
        <w:t>.</w:t>
      </w:r>
    </w:p>
    <w:p w14:paraId="5B5BB5CE" w14:textId="77777777" w:rsidR="005D1570" w:rsidRDefault="00075BA3">
      <w:pPr>
        <w:pStyle w:val="Bibliography"/>
      </w:pPr>
      <w:bookmarkStart w:id="317" w:name="Xa94ed89b503067e78937e252d918b52390f1187"/>
      <w:bookmarkEnd w:id="316"/>
      <w:r>
        <w:rPr>
          <w:b/>
          <w:bCs/>
        </w:rPr>
        <w:t>Mathur S</w:t>
      </w:r>
      <w:r>
        <w:rPr>
          <w:b/>
          <w:bCs/>
        </w:rPr>
        <w:t xml:space="preserve">, </w:t>
      </w:r>
      <w:r>
        <w:rPr>
          <w:b/>
          <w:bCs/>
        </w:rPr>
        <w:t>Jain L</w:t>
      </w:r>
      <w:r>
        <w:rPr>
          <w:b/>
          <w:bCs/>
        </w:rPr>
        <w:t xml:space="preserve">, </w:t>
      </w:r>
      <w:r>
        <w:rPr>
          <w:b/>
          <w:bCs/>
        </w:rPr>
        <w:t>Jajoo A</w:t>
      </w:r>
      <w:r>
        <w:t xml:space="preserve">. </w:t>
      </w:r>
      <w:r>
        <w:rPr>
          <w:b/>
          <w:bCs/>
        </w:rPr>
        <w:t>2018b</w:t>
      </w:r>
      <w:r>
        <w:t xml:space="preserve">. Photosynthetic efficiency in sun and shade plants. </w:t>
      </w:r>
      <w:r>
        <w:rPr>
          <w:i/>
          <w:iCs/>
        </w:rPr>
        <w:t>Photosynt.</w:t>
      </w:r>
      <w:r>
        <w:t xml:space="preserve"> </w:t>
      </w:r>
      <w:r>
        <w:rPr>
          <w:b/>
          <w:bCs/>
        </w:rPr>
        <w:t>56</w:t>
      </w:r>
      <w:r>
        <w:t>: 354–365.</w:t>
      </w:r>
    </w:p>
    <w:p w14:paraId="685A843D" w14:textId="77777777" w:rsidR="005D1570" w:rsidRDefault="00075BA3">
      <w:pPr>
        <w:pStyle w:val="Bibliography"/>
      </w:pPr>
      <w:bookmarkStart w:id="318" w:name="ref-matsubaraSunshadePatternsLeaf2009"/>
      <w:bookmarkEnd w:id="317"/>
      <w:r>
        <w:rPr>
          <w:b/>
          <w:bCs/>
        </w:rPr>
        <w:t>Matsubara S</w:t>
      </w:r>
      <w:r>
        <w:rPr>
          <w:b/>
          <w:bCs/>
        </w:rPr>
        <w:t xml:space="preserve">, </w:t>
      </w:r>
      <w:r>
        <w:rPr>
          <w:b/>
          <w:bCs/>
        </w:rPr>
        <w:t>Krause GH</w:t>
      </w:r>
      <w:r>
        <w:rPr>
          <w:b/>
          <w:bCs/>
        </w:rPr>
        <w:t xml:space="preserve">, </w:t>
      </w:r>
      <w:r>
        <w:rPr>
          <w:b/>
          <w:bCs/>
        </w:rPr>
        <w:t>Aranda J</w:t>
      </w:r>
      <w:r>
        <w:rPr>
          <w:b/>
          <w:bCs/>
        </w:rPr>
        <w:t xml:space="preserve">, </w:t>
      </w:r>
      <w:r>
        <w:rPr>
          <w:b/>
          <w:bCs/>
        </w:rPr>
        <w:t>Virgo</w:t>
      </w:r>
      <w:r>
        <w:rPr>
          <w:b/>
          <w:bCs/>
        </w:rPr>
        <w:t xml:space="preserve"> A</w:t>
      </w:r>
      <w:r>
        <w:rPr>
          <w:b/>
          <w:bCs/>
        </w:rPr>
        <w:t xml:space="preserve">, </w:t>
      </w:r>
      <w:r>
        <w:rPr>
          <w:b/>
          <w:bCs/>
        </w:rPr>
        <w:t>Beisel KG</w:t>
      </w:r>
      <w:r>
        <w:rPr>
          <w:b/>
          <w:bCs/>
        </w:rPr>
        <w:t xml:space="preserve">, </w:t>
      </w:r>
      <w:r>
        <w:rPr>
          <w:b/>
          <w:bCs/>
        </w:rPr>
        <w:t>Jahns P</w:t>
      </w:r>
      <w:r>
        <w:rPr>
          <w:b/>
          <w:bCs/>
        </w:rPr>
        <w:t xml:space="preserve">, </w:t>
      </w:r>
      <w:r>
        <w:rPr>
          <w:b/>
          <w:bCs/>
        </w:rPr>
        <w:t>Winter K</w:t>
      </w:r>
      <w:r>
        <w:rPr>
          <w:b/>
          <w:bCs/>
        </w:rPr>
        <w:t xml:space="preserve">, </w:t>
      </w:r>
      <w:r>
        <w:rPr>
          <w:b/>
          <w:bCs/>
        </w:rPr>
        <w:t>Matsubara S</w:t>
      </w:r>
      <w:r>
        <w:rPr>
          <w:b/>
          <w:bCs/>
        </w:rPr>
        <w:t xml:space="preserve">, </w:t>
      </w:r>
      <w:r>
        <w:rPr>
          <w:b/>
          <w:bCs/>
        </w:rPr>
        <w:t>Krause GH</w:t>
      </w:r>
      <w:r>
        <w:rPr>
          <w:b/>
          <w:bCs/>
        </w:rPr>
        <w:t xml:space="preserve">, </w:t>
      </w:r>
      <w:r>
        <w:rPr>
          <w:b/>
          <w:bCs/>
        </w:rPr>
        <w:t>Aranda J</w:t>
      </w:r>
      <w:r>
        <w:rPr>
          <w:b/>
          <w:bCs/>
        </w:rPr>
        <w:t xml:space="preserve">, </w:t>
      </w:r>
      <w:r>
        <w:rPr>
          <w:b/>
          <w:bCs/>
          <w:i/>
          <w:iCs/>
        </w:rPr>
        <w:t>et al.</w:t>
      </w:r>
      <w:r>
        <w:t xml:space="preserve"> </w:t>
      </w:r>
      <w:r>
        <w:rPr>
          <w:b/>
          <w:bCs/>
        </w:rPr>
        <w:t>2009</w:t>
      </w:r>
      <w:r>
        <w:t xml:space="preserve">. Sun-shade patterns of leaf carotenoid composition in 86 species of neotropical forest plants. </w:t>
      </w:r>
      <w:r>
        <w:rPr>
          <w:i/>
          <w:iCs/>
        </w:rPr>
        <w:t>Functional Plant Biol.</w:t>
      </w:r>
      <w:r>
        <w:t xml:space="preserve"> </w:t>
      </w:r>
      <w:r>
        <w:rPr>
          <w:b/>
          <w:bCs/>
        </w:rPr>
        <w:t>36</w:t>
      </w:r>
      <w:r>
        <w:t>: 20–36.</w:t>
      </w:r>
    </w:p>
    <w:p w14:paraId="73900148" w14:textId="77777777" w:rsidR="005D1570" w:rsidRDefault="00075BA3">
      <w:pPr>
        <w:pStyle w:val="Bibliography"/>
      </w:pPr>
      <w:bookmarkStart w:id="319" w:name="ref-matusickSuddenForestCanopy2013"/>
      <w:bookmarkEnd w:id="318"/>
      <w:r>
        <w:rPr>
          <w:b/>
          <w:bCs/>
        </w:rPr>
        <w:t>Matusick G</w:t>
      </w:r>
      <w:r>
        <w:rPr>
          <w:b/>
          <w:bCs/>
        </w:rPr>
        <w:t xml:space="preserve">, </w:t>
      </w:r>
      <w:r>
        <w:rPr>
          <w:b/>
          <w:bCs/>
        </w:rPr>
        <w:t>Ruthrof KX</w:t>
      </w:r>
      <w:r>
        <w:rPr>
          <w:b/>
          <w:bCs/>
        </w:rPr>
        <w:t xml:space="preserve">, </w:t>
      </w:r>
      <w:r>
        <w:rPr>
          <w:b/>
          <w:bCs/>
        </w:rPr>
        <w:t>Brouwers NC</w:t>
      </w:r>
      <w:r>
        <w:rPr>
          <w:b/>
          <w:bCs/>
        </w:rPr>
        <w:t xml:space="preserve">, </w:t>
      </w:r>
      <w:r>
        <w:rPr>
          <w:b/>
          <w:bCs/>
        </w:rPr>
        <w:t>Dell B</w:t>
      </w:r>
      <w:r>
        <w:rPr>
          <w:b/>
          <w:bCs/>
        </w:rPr>
        <w:t xml:space="preserve">, </w:t>
      </w:r>
      <w:r>
        <w:rPr>
          <w:b/>
          <w:bCs/>
        </w:rPr>
        <w:t>Hardy GStJ</w:t>
      </w:r>
      <w:r>
        <w:t xml:space="preserve">. </w:t>
      </w:r>
      <w:r>
        <w:rPr>
          <w:b/>
          <w:bCs/>
        </w:rPr>
        <w:t>2013</w:t>
      </w:r>
      <w:r>
        <w:t>. Sudden forest canopy collapse corresponding with extreme drough</w:t>
      </w:r>
      <w:r>
        <w:t xml:space="preserve">t and heat in a mediterranean-type eucalypt forest in southwestern Australia. </w:t>
      </w:r>
      <w:r>
        <w:rPr>
          <w:i/>
          <w:iCs/>
        </w:rPr>
        <w:t>Eur J Forest Res</w:t>
      </w:r>
      <w:r>
        <w:t xml:space="preserve"> </w:t>
      </w:r>
      <w:r>
        <w:rPr>
          <w:b/>
          <w:bCs/>
        </w:rPr>
        <w:t>132</w:t>
      </w:r>
      <w:r>
        <w:t>: 497–510.</w:t>
      </w:r>
    </w:p>
    <w:p w14:paraId="768E2149" w14:textId="77777777" w:rsidR="005D1570" w:rsidRDefault="00075BA3">
      <w:pPr>
        <w:pStyle w:val="Bibliography"/>
      </w:pPr>
      <w:bookmarkStart w:id="320" w:name="ref-mauTemperateTropicalForest2018"/>
      <w:bookmarkEnd w:id="319"/>
      <w:r>
        <w:rPr>
          <w:b/>
          <w:bCs/>
        </w:rPr>
        <w:t>Mau A</w:t>
      </w:r>
      <w:r>
        <w:rPr>
          <w:b/>
          <w:bCs/>
        </w:rPr>
        <w:t xml:space="preserve">, </w:t>
      </w:r>
      <w:r>
        <w:rPr>
          <w:b/>
          <w:bCs/>
        </w:rPr>
        <w:t>Reed S</w:t>
      </w:r>
      <w:r>
        <w:rPr>
          <w:b/>
          <w:bCs/>
        </w:rPr>
        <w:t xml:space="preserve">, </w:t>
      </w:r>
      <w:r>
        <w:rPr>
          <w:b/>
          <w:bCs/>
        </w:rPr>
        <w:t>Wood T</w:t>
      </w:r>
      <w:r>
        <w:rPr>
          <w:b/>
          <w:bCs/>
        </w:rPr>
        <w:t xml:space="preserve">, </w:t>
      </w:r>
      <w:r>
        <w:rPr>
          <w:b/>
          <w:bCs/>
        </w:rPr>
        <w:t>Cavaleri M</w:t>
      </w:r>
      <w:r>
        <w:t xml:space="preserve">. </w:t>
      </w:r>
      <w:r>
        <w:rPr>
          <w:b/>
          <w:bCs/>
        </w:rPr>
        <w:t>2018</w:t>
      </w:r>
      <w:r>
        <w:t>. Temperate and Tropical Forest Canopies are Already Functioning beyond Their Thermal Thresholds for Photosy</w:t>
      </w:r>
      <w:r>
        <w:t xml:space="preserve">nthesis. </w:t>
      </w:r>
      <w:r>
        <w:rPr>
          <w:i/>
          <w:iCs/>
        </w:rPr>
        <w:t>Forests</w:t>
      </w:r>
      <w:r>
        <w:t xml:space="preserve"> </w:t>
      </w:r>
      <w:r>
        <w:rPr>
          <w:b/>
          <w:bCs/>
        </w:rPr>
        <w:t>9</w:t>
      </w:r>
      <w:r>
        <w:t>: 47.</w:t>
      </w:r>
    </w:p>
    <w:p w14:paraId="459FF0B8" w14:textId="77777777" w:rsidR="005D1570" w:rsidRDefault="00075BA3">
      <w:pPr>
        <w:pStyle w:val="Bibliography"/>
      </w:pPr>
      <w:bookmarkStart w:id="321" w:name="ref-mcdowellPervasiveShiftsForest2020"/>
      <w:bookmarkEnd w:id="320"/>
      <w:r>
        <w:rPr>
          <w:b/>
          <w:bCs/>
        </w:rPr>
        <w:t>McDowell NG</w:t>
      </w:r>
      <w:r>
        <w:rPr>
          <w:b/>
          <w:bCs/>
        </w:rPr>
        <w:t xml:space="preserve">, </w:t>
      </w:r>
      <w:r>
        <w:rPr>
          <w:b/>
          <w:bCs/>
        </w:rPr>
        <w:t>Allen CD</w:t>
      </w:r>
      <w:r>
        <w:rPr>
          <w:b/>
          <w:bCs/>
        </w:rPr>
        <w:t xml:space="preserve">, </w:t>
      </w:r>
      <w:r>
        <w:rPr>
          <w:b/>
          <w:bCs/>
        </w:rPr>
        <w:t>Anderson-Teixeira K</w:t>
      </w:r>
      <w:r>
        <w:rPr>
          <w:b/>
          <w:bCs/>
        </w:rPr>
        <w:t xml:space="preserve">, </w:t>
      </w:r>
      <w:r>
        <w:rPr>
          <w:b/>
          <w:bCs/>
        </w:rPr>
        <w:t>Aukema BH</w:t>
      </w:r>
      <w:r>
        <w:rPr>
          <w:b/>
          <w:bCs/>
        </w:rPr>
        <w:t xml:space="preserve">, </w:t>
      </w:r>
      <w:r>
        <w:rPr>
          <w:b/>
          <w:bCs/>
        </w:rPr>
        <w:t>Bond-Lamberty B</w:t>
      </w:r>
      <w:r>
        <w:rPr>
          <w:b/>
          <w:bCs/>
        </w:rPr>
        <w:t xml:space="preserve">, </w:t>
      </w:r>
      <w:r>
        <w:rPr>
          <w:b/>
          <w:bCs/>
        </w:rPr>
        <w:t>Chini L</w:t>
      </w:r>
      <w:r>
        <w:rPr>
          <w:b/>
          <w:bCs/>
        </w:rPr>
        <w:t xml:space="preserve">, </w:t>
      </w:r>
      <w:r>
        <w:rPr>
          <w:b/>
          <w:bCs/>
        </w:rPr>
        <w:t>Clark JS</w:t>
      </w:r>
      <w:r>
        <w:rPr>
          <w:b/>
          <w:bCs/>
        </w:rPr>
        <w:t xml:space="preserve">, </w:t>
      </w:r>
      <w:r>
        <w:rPr>
          <w:b/>
          <w:bCs/>
        </w:rPr>
        <w:t>Dietze M</w:t>
      </w:r>
      <w:r>
        <w:rPr>
          <w:b/>
          <w:bCs/>
        </w:rPr>
        <w:t xml:space="preserve">, </w:t>
      </w:r>
      <w:r>
        <w:rPr>
          <w:b/>
          <w:bCs/>
        </w:rPr>
        <w:t>Grossiord C</w:t>
      </w:r>
      <w:r>
        <w:rPr>
          <w:b/>
          <w:bCs/>
        </w:rPr>
        <w:t xml:space="preserve">, </w:t>
      </w:r>
      <w:r>
        <w:rPr>
          <w:b/>
          <w:bCs/>
        </w:rPr>
        <w:t>Hanbury-Brown A</w:t>
      </w:r>
      <w:r>
        <w:rPr>
          <w:b/>
          <w:bCs/>
        </w:rPr>
        <w:t xml:space="preserve">, </w:t>
      </w:r>
      <w:r>
        <w:rPr>
          <w:b/>
          <w:bCs/>
          <w:i/>
          <w:iCs/>
        </w:rPr>
        <w:t>et al.</w:t>
      </w:r>
      <w:r>
        <w:t xml:space="preserve"> </w:t>
      </w:r>
      <w:r>
        <w:rPr>
          <w:b/>
          <w:bCs/>
        </w:rPr>
        <w:t>2020</w:t>
      </w:r>
      <w:r>
        <w:t xml:space="preserve">. Pervasive shifts in forest dynamics in a changing world. </w:t>
      </w:r>
      <w:r>
        <w:rPr>
          <w:i/>
          <w:iCs/>
        </w:rPr>
        <w:t>Science</w:t>
      </w:r>
      <w:r>
        <w:t xml:space="preserve"> </w:t>
      </w:r>
      <w:r>
        <w:rPr>
          <w:b/>
          <w:bCs/>
        </w:rPr>
        <w:t>368</w:t>
      </w:r>
      <w:r>
        <w:t>: eaaz9463.</w:t>
      </w:r>
    </w:p>
    <w:p w14:paraId="23E29EC8" w14:textId="77777777" w:rsidR="005D1570" w:rsidRDefault="00075BA3">
      <w:pPr>
        <w:pStyle w:val="Bibliography"/>
      </w:pPr>
      <w:bookmarkStart w:id="322" w:name="ref-mcdowellRelationshipTreeHeight2011"/>
      <w:bookmarkEnd w:id="321"/>
      <w:r>
        <w:rPr>
          <w:b/>
          <w:bCs/>
        </w:rPr>
        <w:t>McDowell</w:t>
      </w:r>
      <w:r>
        <w:rPr>
          <w:b/>
          <w:bCs/>
        </w:rPr>
        <w:t xml:space="preserve"> NG</w:t>
      </w:r>
      <w:r>
        <w:rPr>
          <w:b/>
          <w:bCs/>
        </w:rPr>
        <w:t xml:space="preserve">, </w:t>
      </w:r>
      <w:r>
        <w:rPr>
          <w:b/>
          <w:bCs/>
        </w:rPr>
        <w:t>Bond BJ</w:t>
      </w:r>
      <w:r>
        <w:rPr>
          <w:b/>
          <w:bCs/>
        </w:rPr>
        <w:t xml:space="preserve">, </w:t>
      </w:r>
      <w:r>
        <w:rPr>
          <w:b/>
          <w:bCs/>
        </w:rPr>
        <w:t>Hill L</w:t>
      </w:r>
      <w:r>
        <w:rPr>
          <w:b/>
          <w:bCs/>
        </w:rPr>
        <w:t xml:space="preserve">, </w:t>
      </w:r>
      <w:r>
        <w:rPr>
          <w:b/>
          <w:bCs/>
        </w:rPr>
        <w:t>Ryan MG</w:t>
      </w:r>
      <w:r>
        <w:rPr>
          <w:b/>
          <w:bCs/>
        </w:rPr>
        <w:t xml:space="preserve">, </w:t>
      </w:r>
      <w:r>
        <w:rPr>
          <w:b/>
          <w:bCs/>
        </w:rPr>
        <w:t>Whitehead D</w:t>
      </w:r>
      <w:r>
        <w:t xml:space="preserve">. </w:t>
      </w:r>
      <w:r>
        <w:rPr>
          <w:b/>
          <w:bCs/>
        </w:rPr>
        <w:t>2011</w:t>
      </w:r>
      <w:r>
        <w:t>. Relationship between tree height and carbon isotope discrimination. In: F.C. Meinzer and U. Niinemets, eds. Size and age related changes in tree structure and function. Springer Publishing, 255–286.</w:t>
      </w:r>
    </w:p>
    <w:p w14:paraId="47F233A0" w14:textId="77777777" w:rsidR="005D1570" w:rsidRDefault="00075BA3">
      <w:pPr>
        <w:pStyle w:val="Bibliography"/>
      </w:pPr>
      <w:bookmarkStart w:id="323" w:name="ref-mcgregorTreeHeightLeaf2021"/>
      <w:bookmarkEnd w:id="322"/>
      <w:r>
        <w:rPr>
          <w:b/>
          <w:bCs/>
        </w:rPr>
        <w:lastRenderedPageBreak/>
        <w:t>McGrego</w:t>
      </w:r>
      <w:r>
        <w:rPr>
          <w:b/>
          <w:bCs/>
        </w:rPr>
        <w:t>r IR</w:t>
      </w:r>
      <w:r>
        <w:rPr>
          <w:b/>
          <w:bCs/>
        </w:rPr>
        <w:t xml:space="preserve">, </w:t>
      </w:r>
      <w:r>
        <w:rPr>
          <w:b/>
          <w:bCs/>
        </w:rPr>
        <w:t>Helcoski R</w:t>
      </w:r>
      <w:r>
        <w:rPr>
          <w:b/>
          <w:bCs/>
        </w:rPr>
        <w:t xml:space="preserve">, </w:t>
      </w:r>
      <w:r>
        <w:rPr>
          <w:b/>
          <w:bCs/>
        </w:rPr>
        <w:t>Kunert N</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Zailaa J</w:t>
      </w:r>
      <w:r>
        <w:rPr>
          <w:b/>
          <w:bCs/>
        </w:rPr>
        <w:t xml:space="preserve">, </w:t>
      </w:r>
      <w:r>
        <w:rPr>
          <w:b/>
          <w:bCs/>
        </w:rPr>
        <w:t>Stovall AEL</w:t>
      </w:r>
      <w:r>
        <w:rPr>
          <w:b/>
          <w:bCs/>
        </w:rPr>
        <w:t xml:space="preserve">, </w:t>
      </w:r>
      <w:r>
        <w:rPr>
          <w:b/>
          <w:bCs/>
        </w:rPr>
        <w:t>Bourg NA</w:t>
      </w:r>
      <w:r>
        <w:rPr>
          <w:b/>
          <w:bCs/>
        </w:rPr>
        <w:t xml:space="preserve">, </w:t>
      </w:r>
      <w:r>
        <w:rPr>
          <w:b/>
          <w:bCs/>
        </w:rPr>
        <w:t>McShea WJ</w:t>
      </w:r>
      <w:r>
        <w:rPr>
          <w:b/>
          <w:bCs/>
        </w:rPr>
        <w:t xml:space="preserve">, </w:t>
      </w:r>
      <w:r>
        <w:rPr>
          <w:b/>
          <w:bCs/>
          <w:i/>
          <w:iCs/>
        </w:rPr>
        <w:t>et al.</w:t>
      </w:r>
      <w:r>
        <w:t xml:space="preserve"> </w:t>
      </w:r>
      <w:r>
        <w:rPr>
          <w:b/>
          <w:bCs/>
        </w:rPr>
        <w:t>2021</w:t>
      </w:r>
      <w:r>
        <w:t xml:space="preserve">. Tree height and leaf drought tolerance traits shape growth responses across droughts in a temperate broadleaf forest. </w:t>
      </w:r>
      <w:r>
        <w:rPr>
          <w:i/>
          <w:iCs/>
        </w:rPr>
        <w:t>New Phytologist</w:t>
      </w:r>
      <w:r>
        <w:t xml:space="preserve"> </w:t>
      </w:r>
      <w:r>
        <w:rPr>
          <w:b/>
          <w:bCs/>
        </w:rPr>
        <w:t>231</w:t>
      </w:r>
      <w:r>
        <w:t>: 601–616.</w:t>
      </w:r>
    </w:p>
    <w:p w14:paraId="31B35A37" w14:textId="77777777" w:rsidR="005D1570" w:rsidRDefault="00075BA3">
      <w:pPr>
        <w:pStyle w:val="Bibliography"/>
      </w:pPr>
      <w:bookmarkStart w:id="324" w:name="ref-meakemRoleTreeSize2018"/>
      <w:bookmarkEnd w:id="323"/>
      <w:r>
        <w:rPr>
          <w:b/>
          <w:bCs/>
        </w:rPr>
        <w:t>Meakem V</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Muller-Landau HC</w:t>
      </w:r>
      <w:r>
        <w:rPr>
          <w:b/>
          <w:bCs/>
        </w:rPr>
        <w:t xml:space="preserve">, </w:t>
      </w:r>
      <w:r>
        <w:rPr>
          <w:b/>
          <w:bCs/>
        </w:rPr>
        <w:t>Wright SJ</w:t>
      </w:r>
      <w:r>
        <w:rPr>
          <w:b/>
          <w:bCs/>
        </w:rPr>
        <w:t xml:space="preserve">, </w:t>
      </w:r>
      <w:r>
        <w:rPr>
          <w:b/>
          <w:bCs/>
        </w:rPr>
        <w:t>Hubbell SP</w:t>
      </w:r>
      <w:r>
        <w:rPr>
          <w:b/>
          <w:bCs/>
        </w:rPr>
        <w:t xml:space="preserve">, </w:t>
      </w:r>
      <w:r>
        <w:rPr>
          <w:b/>
          <w:bCs/>
        </w:rPr>
        <w:t>Condit R</w:t>
      </w:r>
      <w:r>
        <w:rPr>
          <w:b/>
          <w:bCs/>
        </w:rPr>
        <w:t xml:space="preserve">, </w:t>
      </w:r>
      <w:r>
        <w:rPr>
          <w:b/>
          <w:bCs/>
        </w:rPr>
        <w:t>Ande</w:t>
      </w:r>
      <w:r>
        <w:rPr>
          <w:b/>
          <w:bCs/>
        </w:rPr>
        <w:t>rson-Teixeira KJ</w:t>
      </w:r>
      <w:r>
        <w:t xml:space="preserve">. </w:t>
      </w:r>
      <w:r>
        <w:rPr>
          <w:b/>
          <w:bCs/>
        </w:rPr>
        <w:t>2018</w:t>
      </w:r>
      <w:r>
        <w:t xml:space="preserve">. Role of tree size in moist tropical forest carbon cycling and water deficit responses. </w:t>
      </w:r>
      <w:r>
        <w:rPr>
          <w:i/>
          <w:iCs/>
        </w:rPr>
        <w:t>New Phytologist</w:t>
      </w:r>
      <w:r>
        <w:t xml:space="preserve"> </w:t>
      </w:r>
      <w:r>
        <w:rPr>
          <w:b/>
          <w:bCs/>
        </w:rPr>
        <w:t>219</w:t>
      </w:r>
      <w:r>
        <w:t>: 947–958.</w:t>
      </w:r>
    </w:p>
    <w:p w14:paraId="4898C8B2" w14:textId="77777777" w:rsidR="005D1570" w:rsidRDefault="00075BA3">
      <w:pPr>
        <w:pStyle w:val="Bibliography"/>
      </w:pPr>
      <w:bookmarkStart w:id="325" w:name="X125210920704706108147a9ff2cef7ae8ef3516"/>
      <w:bookmarkEnd w:id="324"/>
      <w:r>
        <w:rPr>
          <w:b/>
          <w:bCs/>
        </w:rPr>
        <w:t>Mediavilla S</w:t>
      </w:r>
      <w:r>
        <w:rPr>
          <w:b/>
          <w:bCs/>
        </w:rPr>
        <w:t xml:space="preserve">, </w:t>
      </w:r>
      <w:r>
        <w:rPr>
          <w:b/>
          <w:bCs/>
        </w:rPr>
        <w:t>Escudero A</w:t>
      </w:r>
      <w:r>
        <w:t xml:space="preserve">. </w:t>
      </w:r>
      <w:r>
        <w:rPr>
          <w:b/>
          <w:bCs/>
        </w:rPr>
        <w:t>2004</w:t>
      </w:r>
      <w:r>
        <w:t>. Stomatal responses to drought of mature trees and seedlings of two co-occurring Med</w:t>
      </w:r>
      <w:r>
        <w:t xml:space="preserve">iterranean oaks. </w:t>
      </w:r>
      <w:r>
        <w:rPr>
          <w:i/>
          <w:iCs/>
        </w:rPr>
        <w:t>Forest Ecology and Management</w:t>
      </w:r>
      <w:r>
        <w:t xml:space="preserve"> </w:t>
      </w:r>
      <w:r>
        <w:rPr>
          <w:b/>
          <w:bCs/>
        </w:rPr>
        <w:t>187</w:t>
      </w:r>
      <w:r>
        <w:t>: 281–294.</w:t>
      </w:r>
    </w:p>
    <w:p w14:paraId="285830E7" w14:textId="77777777" w:rsidR="005D1570" w:rsidRDefault="00075BA3">
      <w:pPr>
        <w:pStyle w:val="Bibliography"/>
      </w:pPr>
      <w:bookmarkStart w:id="326" w:name="X1072843e3a648666a9369799c3d2c85f596b09b"/>
      <w:bookmarkEnd w:id="325"/>
      <w:r>
        <w:rPr>
          <w:b/>
          <w:bCs/>
        </w:rPr>
        <w:t>Mediavilla S</w:t>
      </w:r>
      <w:r>
        <w:rPr>
          <w:b/>
          <w:bCs/>
        </w:rPr>
        <w:t xml:space="preserve">, </w:t>
      </w:r>
      <w:r>
        <w:rPr>
          <w:b/>
          <w:bCs/>
        </w:rPr>
        <w:t>Martín I</w:t>
      </w:r>
      <w:r>
        <w:rPr>
          <w:b/>
          <w:bCs/>
        </w:rPr>
        <w:t xml:space="preserve">, </w:t>
      </w:r>
      <w:r>
        <w:rPr>
          <w:b/>
          <w:bCs/>
        </w:rPr>
        <w:t>Babiano J</w:t>
      </w:r>
      <w:r>
        <w:rPr>
          <w:b/>
          <w:bCs/>
        </w:rPr>
        <w:t xml:space="preserve">, </w:t>
      </w:r>
      <w:r>
        <w:rPr>
          <w:b/>
          <w:bCs/>
        </w:rPr>
        <w:t>Escudero A</w:t>
      </w:r>
      <w:r>
        <w:t xml:space="preserve">. </w:t>
      </w:r>
      <w:r>
        <w:rPr>
          <w:b/>
          <w:bCs/>
        </w:rPr>
        <w:t>2019</w:t>
      </w:r>
      <w:r>
        <w:t xml:space="preserve">. Foliar plasticity related to gradients of heat and drought stress across crown orientations in three Mediterranean Quercus species. </w:t>
      </w:r>
      <w:r>
        <w:rPr>
          <w:i/>
          <w:iCs/>
        </w:rPr>
        <w:t>PLOS ONE</w:t>
      </w:r>
      <w:r>
        <w:t xml:space="preserve"> </w:t>
      </w:r>
      <w:r>
        <w:rPr>
          <w:b/>
          <w:bCs/>
        </w:rPr>
        <w:t>1</w:t>
      </w:r>
      <w:r>
        <w:rPr>
          <w:b/>
          <w:bCs/>
        </w:rPr>
        <w:t>4</w:t>
      </w:r>
      <w:r>
        <w:t>: e0224462.</w:t>
      </w:r>
    </w:p>
    <w:p w14:paraId="5A58D865" w14:textId="77777777" w:rsidR="005D1570" w:rsidRDefault="00075BA3">
      <w:pPr>
        <w:pStyle w:val="Bibliography"/>
      </w:pPr>
      <w:bookmarkStart w:id="327" w:name="ref-meehlMoreIntenseMore2004"/>
      <w:bookmarkEnd w:id="326"/>
      <w:r>
        <w:rPr>
          <w:b/>
          <w:bCs/>
        </w:rPr>
        <w:t>Meehl GA</w:t>
      </w:r>
      <w:r>
        <w:rPr>
          <w:b/>
          <w:bCs/>
        </w:rPr>
        <w:t xml:space="preserve">, </w:t>
      </w:r>
      <w:r>
        <w:rPr>
          <w:b/>
          <w:bCs/>
        </w:rPr>
        <w:t>Tebaldi C</w:t>
      </w:r>
      <w:r>
        <w:t xml:space="preserve">. </w:t>
      </w:r>
      <w:r>
        <w:rPr>
          <w:b/>
          <w:bCs/>
        </w:rPr>
        <w:t>2004</w:t>
      </w:r>
      <w:r>
        <w:t xml:space="preserve">. More Intense, More Frequent, and Longer Lasting Heat Waves in the 21st Century. </w:t>
      </w:r>
      <w:r>
        <w:rPr>
          <w:i/>
          <w:iCs/>
        </w:rPr>
        <w:t>Science</w:t>
      </w:r>
      <w:r>
        <w:t xml:space="preserve"> </w:t>
      </w:r>
      <w:r>
        <w:rPr>
          <w:b/>
          <w:bCs/>
        </w:rPr>
        <w:t>305</w:t>
      </w:r>
      <w:r>
        <w:t>: 994–997.</w:t>
      </w:r>
    </w:p>
    <w:p w14:paraId="1D7289AA" w14:textId="77777777" w:rsidR="005D1570" w:rsidRDefault="00075BA3">
      <w:pPr>
        <w:pStyle w:val="Bibliography"/>
      </w:pPr>
      <w:bookmarkStart w:id="328" w:name="ref-meinzerWaterTransportTrees2001"/>
      <w:bookmarkEnd w:id="327"/>
      <w:r>
        <w:rPr>
          <w:b/>
          <w:bCs/>
        </w:rPr>
        <w:t>Meinzer FC</w:t>
      </w:r>
      <w:r>
        <w:rPr>
          <w:b/>
          <w:bCs/>
        </w:rPr>
        <w:t xml:space="preserve">, </w:t>
      </w:r>
      <w:r>
        <w:rPr>
          <w:b/>
          <w:bCs/>
        </w:rPr>
        <w:t>Clearwater MJ</w:t>
      </w:r>
      <w:r>
        <w:rPr>
          <w:b/>
          <w:bCs/>
        </w:rPr>
        <w:t xml:space="preserve">, </w:t>
      </w:r>
      <w:r>
        <w:rPr>
          <w:b/>
          <w:bCs/>
        </w:rPr>
        <w:t>Goldstein G</w:t>
      </w:r>
      <w:r>
        <w:t xml:space="preserve">. </w:t>
      </w:r>
      <w:r>
        <w:rPr>
          <w:b/>
          <w:bCs/>
        </w:rPr>
        <w:t>2001</w:t>
      </w:r>
      <w:r>
        <w:t xml:space="preserve">. Water transport in trees: Current perspectives, new insights and some controversies. </w:t>
      </w:r>
      <w:r>
        <w:rPr>
          <w:i/>
          <w:iCs/>
        </w:rPr>
        <w:t>Environmental and Experimental Botany</w:t>
      </w:r>
      <w:r>
        <w:t xml:space="preserve"> </w:t>
      </w:r>
      <w:r>
        <w:rPr>
          <w:b/>
          <w:bCs/>
        </w:rPr>
        <w:t>45</w:t>
      </w:r>
      <w:r>
        <w:t>: 239–262.</w:t>
      </w:r>
    </w:p>
    <w:p w14:paraId="4E17F29C" w14:textId="77777777" w:rsidR="005D1570" w:rsidRDefault="00075BA3">
      <w:pPr>
        <w:pStyle w:val="Bibliography"/>
      </w:pPr>
      <w:bookmarkStart w:id="329" w:name="ref-meirLeafRespirationTwo2001"/>
      <w:bookmarkEnd w:id="328"/>
      <w:r>
        <w:rPr>
          <w:b/>
          <w:bCs/>
        </w:rPr>
        <w:t>Meir P</w:t>
      </w:r>
      <w:r>
        <w:rPr>
          <w:b/>
          <w:bCs/>
        </w:rPr>
        <w:t xml:space="preserve">, </w:t>
      </w:r>
      <w:r>
        <w:rPr>
          <w:b/>
          <w:bCs/>
        </w:rPr>
        <w:t>Grace J</w:t>
      </w:r>
      <w:r>
        <w:rPr>
          <w:b/>
          <w:bCs/>
        </w:rPr>
        <w:t xml:space="preserve">, </w:t>
      </w:r>
      <w:r>
        <w:rPr>
          <w:b/>
          <w:bCs/>
        </w:rPr>
        <w:t>Miranda AC</w:t>
      </w:r>
      <w:r>
        <w:t xml:space="preserve">. </w:t>
      </w:r>
      <w:r>
        <w:rPr>
          <w:b/>
          <w:bCs/>
        </w:rPr>
        <w:t>2001</w:t>
      </w:r>
      <w:r>
        <w:t>. Leaf respiration in two tropical rainforests: Constraints on physiology by phosphor</w:t>
      </w:r>
      <w:r>
        <w:t xml:space="preserve">us, nitrogen and temperature. </w:t>
      </w:r>
      <w:r>
        <w:rPr>
          <w:i/>
          <w:iCs/>
        </w:rPr>
        <w:t>Functional Ecology</w:t>
      </w:r>
      <w:r>
        <w:t xml:space="preserve"> </w:t>
      </w:r>
      <w:r>
        <w:rPr>
          <w:b/>
          <w:bCs/>
        </w:rPr>
        <w:t>15</w:t>
      </w:r>
      <w:r>
        <w:t>: 378–387.</w:t>
      </w:r>
    </w:p>
    <w:p w14:paraId="07C318D3" w14:textId="77777777" w:rsidR="005D1570" w:rsidRDefault="00075BA3">
      <w:pPr>
        <w:pStyle w:val="Bibliography"/>
      </w:pPr>
      <w:bookmarkStart w:id="330" w:name="ref-meyersModellingPlantCanopy1987"/>
      <w:bookmarkEnd w:id="329"/>
      <w:r>
        <w:rPr>
          <w:b/>
          <w:bCs/>
        </w:rPr>
        <w:t>Meyers TP</w:t>
      </w:r>
      <w:r>
        <w:rPr>
          <w:b/>
          <w:bCs/>
        </w:rPr>
        <w:t xml:space="preserve">, </w:t>
      </w:r>
      <w:r>
        <w:rPr>
          <w:b/>
          <w:bCs/>
        </w:rPr>
        <w:t>Paw U KT</w:t>
      </w:r>
      <w:r>
        <w:t xml:space="preserve">. </w:t>
      </w:r>
      <w:r>
        <w:rPr>
          <w:b/>
          <w:bCs/>
        </w:rPr>
        <w:t>1987</w:t>
      </w:r>
      <w:r>
        <w:t xml:space="preserve">. Modelling the plant canopy micrometeorology with higher-order closure principles. </w:t>
      </w:r>
      <w:r>
        <w:rPr>
          <w:i/>
          <w:iCs/>
        </w:rPr>
        <w:t>Agricultural and Forest Meteorology</w:t>
      </w:r>
      <w:r>
        <w:t xml:space="preserve"> </w:t>
      </w:r>
      <w:r>
        <w:rPr>
          <w:b/>
          <w:bCs/>
        </w:rPr>
        <w:t>41</w:t>
      </w:r>
      <w:r>
        <w:t>: 143–163.</w:t>
      </w:r>
    </w:p>
    <w:p w14:paraId="629C1B6F" w14:textId="77777777" w:rsidR="005D1570" w:rsidRDefault="00075BA3">
      <w:pPr>
        <w:pStyle w:val="Bibliography"/>
      </w:pPr>
      <w:bookmarkStart w:id="331" w:name="X453955c739c3ed932d8f4b4b8d1cb7c62c68fc2"/>
      <w:bookmarkEnd w:id="330"/>
      <w:r>
        <w:rPr>
          <w:b/>
          <w:bCs/>
        </w:rPr>
        <w:t>Michaletz ST</w:t>
      </w:r>
      <w:r>
        <w:rPr>
          <w:b/>
          <w:bCs/>
        </w:rPr>
        <w:t xml:space="preserve">, </w:t>
      </w:r>
      <w:r>
        <w:rPr>
          <w:b/>
          <w:bCs/>
        </w:rPr>
        <w:t>Weiser MD</w:t>
      </w:r>
      <w:r>
        <w:rPr>
          <w:b/>
          <w:bCs/>
        </w:rPr>
        <w:t xml:space="preserve">, </w:t>
      </w:r>
      <w:r>
        <w:rPr>
          <w:b/>
          <w:bCs/>
        </w:rPr>
        <w:t>McDowell NG</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2016</w:t>
      </w:r>
      <w:r>
        <w:t xml:space="preserve">. The energetic and carbon economic origins of leaf thermoregulation. </w:t>
      </w:r>
      <w:r>
        <w:rPr>
          <w:i/>
          <w:iCs/>
        </w:rPr>
        <w:t>Nature Plants</w:t>
      </w:r>
      <w:r>
        <w:t xml:space="preserve"> </w:t>
      </w:r>
      <w:r>
        <w:rPr>
          <w:b/>
          <w:bCs/>
        </w:rPr>
        <w:t>2</w:t>
      </w:r>
      <w:r>
        <w:t>: 16129.</w:t>
      </w:r>
    </w:p>
    <w:p w14:paraId="19D567CA" w14:textId="77777777" w:rsidR="005D1570" w:rsidRDefault="00075BA3">
      <w:pPr>
        <w:pStyle w:val="Bibliography"/>
      </w:pPr>
      <w:bookmarkStart w:id="332" w:name="X7390c900f8dd81b75979856fb0f87b37fa155b2"/>
      <w:bookmarkEnd w:id="331"/>
      <w:r>
        <w:rPr>
          <w:b/>
          <w:bCs/>
        </w:rPr>
        <w:t>Michaletz ST</w:t>
      </w:r>
      <w:r>
        <w:rPr>
          <w:b/>
          <w:bCs/>
        </w:rPr>
        <w:t xml:space="preserve">, </w:t>
      </w:r>
      <w:r>
        <w:rPr>
          <w:b/>
          <w:bCs/>
        </w:rPr>
        <w:t>Weiser MD</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2015</w:t>
      </w:r>
      <w:r>
        <w:t>. Plant Thermoregulation: Energetics, T</w:t>
      </w:r>
      <w:r>
        <w:t xml:space="preserve">rait–Environment Interactions, and Carbon Economics. </w:t>
      </w:r>
      <w:r>
        <w:rPr>
          <w:i/>
          <w:iCs/>
        </w:rPr>
        <w:t>Trends in Ecology &amp; Evolution</w:t>
      </w:r>
      <w:r>
        <w:t xml:space="preserve"> </w:t>
      </w:r>
      <w:r>
        <w:rPr>
          <w:b/>
          <w:bCs/>
        </w:rPr>
        <w:t>30</w:t>
      </w:r>
      <w:r>
        <w:t>: 714–724.</w:t>
      </w:r>
    </w:p>
    <w:p w14:paraId="2AFB6A87" w14:textId="77777777" w:rsidR="005D1570" w:rsidRDefault="00075BA3">
      <w:pPr>
        <w:pStyle w:val="Bibliography"/>
      </w:pPr>
      <w:bookmarkStart w:id="333" w:name="ref-millenLeafAngleAdaptive1979"/>
      <w:bookmarkEnd w:id="332"/>
      <w:r>
        <w:rPr>
          <w:b/>
          <w:bCs/>
        </w:rPr>
        <w:t>Millen GGM</w:t>
      </w:r>
      <w:r>
        <w:rPr>
          <w:b/>
          <w:bCs/>
        </w:rPr>
        <w:t xml:space="preserve">, </w:t>
      </w:r>
      <w:r>
        <w:rPr>
          <w:b/>
          <w:bCs/>
        </w:rPr>
        <w:t>Clendon JHM</w:t>
      </w:r>
      <w:r>
        <w:t xml:space="preserve">. </w:t>
      </w:r>
      <w:r>
        <w:rPr>
          <w:b/>
          <w:bCs/>
        </w:rPr>
        <w:t>1979</w:t>
      </w:r>
      <w:r>
        <w:t xml:space="preserve">. Leaf Angle: An Adaptive Feature of Sun and Shade Leaves. </w:t>
      </w:r>
      <w:r>
        <w:rPr>
          <w:i/>
          <w:iCs/>
        </w:rPr>
        <w:t>Botanical Gazette</w:t>
      </w:r>
      <w:r>
        <w:t xml:space="preserve"> </w:t>
      </w:r>
      <w:r>
        <w:rPr>
          <w:b/>
          <w:bCs/>
        </w:rPr>
        <w:t>140</w:t>
      </w:r>
      <w:r>
        <w:t>: 437–442.</w:t>
      </w:r>
    </w:p>
    <w:p w14:paraId="0A329516" w14:textId="77777777" w:rsidR="005D1570" w:rsidRDefault="00075BA3">
      <w:pPr>
        <w:pStyle w:val="Bibliography"/>
      </w:pPr>
      <w:bookmarkStart w:id="334" w:name="ref-millerOnlySunlitLeaves2021"/>
      <w:bookmarkEnd w:id="333"/>
      <w:r>
        <w:rPr>
          <w:b/>
          <w:bCs/>
        </w:rPr>
        <w:t>Miller BD</w:t>
      </w:r>
      <w:r>
        <w:rPr>
          <w:b/>
          <w:bCs/>
        </w:rPr>
        <w:t xml:space="preserve">, </w:t>
      </w:r>
      <w:r>
        <w:rPr>
          <w:b/>
          <w:bCs/>
        </w:rPr>
        <w:t>Carter KR</w:t>
      </w:r>
      <w:r>
        <w:rPr>
          <w:b/>
          <w:bCs/>
        </w:rPr>
        <w:t xml:space="preserve">, </w:t>
      </w:r>
      <w:r>
        <w:rPr>
          <w:b/>
          <w:bCs/>
        </w:rPr>
        <w:t>Reed SC</w:t>
      </w:r>
      <w:r>
        <w:rPr>
          <w:b/>
          <w:bCs/>
        </w:rPr>
        <w:t xml:space="preserve">, </w:t>
      </w:r>
      <w:r>
        <w:rPr>
          <w:b/>
          <w:bCs/>
        </w:rPr>
        <w:t>Wood TE</w:t>
      </w:r>
      <w:r>
        <w:rPr>
          <w:b/>
          <w:bCs/>
        </w:rPr>
        <w:t xml:space="preserve">, </w:t>
      </w:r>
      <w:r>
        <w:rPr>
          <w:b/>
          <w:bCs/>
        </w:rPr>
        <w:t>Cavaleri MA</w:t>
      </w:r>
      <w:r>
        <w:t xml:space="preserve">. </w:t>
      </w:r>
      <w:r>
        <w:rPr>
          <w:b/>
          <w:bCs/>
        </w:rPr>
        <w:t>2021</w:t>
      </w:r>
      <w:r>
        <w:t xml:space="preserve">. Only sun-lit leaves of the uppermost canopy exceed both air temperature and photosynthetic thermal optima in a wet tropical forest. </w:t>
      </w:r>
      <w:r>
        <w:rPr>
          <w:i/>
          <w:iCs/>
        </w:rPr>
        <w:t>Agricultural and Forest Meteorology</w:t>
      </w:r>
      <w:r>
        <w:t xml:space="preserve"> </w:t>
      </w:r>
      <w:r>
        <w:rPr>
          <w:b/>
          <w:bCs/>
        </w:rPr>
        <w:t>301–302</w:t>
      </w:r>
      <w:r>
        <w:t>: 108347.</w:t>
      </w:r>
    </w:p>
    <w:p w14:paraId="518E30E0" w14:textId="77777777" w:rsidR="005D1570" w:rsidRDefault="00075BA3">
      <w:pPr>
        <w:pStyle w:val="Bibliography"/>
      </w:pPr>
      <w:bookmarkStart w:id="335" w:name="ref-millerReducedImpactLogging2011"/>
      <w:bookmarkEnd w:id="334"/>
      <w:r>
        <w:rPr>
          <w:b/>
          <w:bCs/>
        </w:rPr>
        <w:t>Miller SD</w:t>
      </w:r>
      <w:r>
        <w:rPr>
          <w:b/>
          <w:bCs/>
        </w:rPr>
        <w:t xml:space="preserve">, </w:t>
      </w:r>
      <w:r>
        <w:rPr>
          <w:b/>
          <w:bCs/>
        </w:rPr>
        <w:t>Goulden ML</w:t>
      </w:r>
      <w:r>
        <w:rPr>
          <w:b/>
          <w:bCs/>
        </w:rPr>
        <w:t xml:space="preserve">, </w:t>
      </w:r>
      <w:r>
        <w:rPr>
          <w:b/>
          <w:bCs/>
        </w:rPr>
        <w:t>Hutyra LR</w:t>
      </w:r>
      <w:r>
        <w:rPr>
          <w:b/>
          <w:bCs/>
        </w:rPr>
        <w:t xml:space="preserve">, </w:t>
      </w:r>
      <w:r>
        <w:rPr>
          <w:b/>
          <w:bCs/>
        </w:rPr>
        <w:t>Keller M</w:t>
      </w:r>
      <w:r>
        <w:rPr>
          <w:b/>
          <w:bCs/>
        </w:rPr>
        <w:t xml:space="preserve">, </w:t>
      </w:r>
      <w:r>
        <w:rPr>
          <w:b/>
          <w:bCs/>
        </w:rPr>
        <w:t xml:space="preserve">Saleska </w:t>
      </w:r>
      <w:r>
        <w:rPr>
          <w:b/>
          <w:bCs/>
        </w:rPr>
        <w:t>SR</w:t>
      </w:r>
      <w:r>
        <w:rPr>
          <w:b/>
          <w:bCs/>
        </w:rPr>
        <w:t xml:space="preserve">, </w:t>
      </w:r>
      <w:r>
        <w:rPr>
          <w:b/>
          <w:bCs/>
        </w:rPr>
        <w:t>Wofsy SC</w:t>
      </w:r>
      <w:r>
        <w:rPr>
          <w:b/>
          <w:bCs/>
        </w:rPr>
        <w:t xml:space="preserve">, </w:t>
      </w:r>
      <w:r>
        <w:rPr>
          <w:b/>
          <w:bCs/>
        </w:rPr>
        <w:t>Figueira AMS</w:t>
      </w:r>
      <w:r>
        <w:rPr>
          <w:b/>
          <w:bCs/>
        </w:rPr>
        <w:t xml:space="preserve">, </w:t>
      </w:r>
      <w:r>
        <w:rPr>
          <w:b/>
          <w:bCs/>
        </w:rPr>
        <w:t>Rocha HR da</w:t>
      </w:r>
      <w:r>
        <w:rPr>
          <w:b/>
          <w:bCs/>
        </w:rPr>
        <w:t xml:space="preserve">, </w:t>
      </w:r>
      <w:r>
        <w:rPr>
          <w:b/>
          <w:bCs/>
        </w:rPr>
        <w:t>Camargo PB de</w:t>
      </w:r>
      <w:r>
        <w:t xml:space="preserve">. </w:t>
      </w:r>
      <w:r>
        <w:rPr>
          <w:b/>
          <w:bCs/>
        </w:rPr>
        <w:t>2011</w:t>
      </w:r>
      <w:r>
        <w:t xml:space="preserve">. Reduced impact logging minimally alters tropical rainforest carbon and energy exchange. </w:t>
      </w:r>
      <w:r>
        <w:rPr>
          <w:i/>
          <w:iCs/>
        </w:rPr>
        <w:t>PNAS</w:t>
      </w:r>
      <w:r>
        <w:t xml:space="preserve"> </w:t>
      </w:r>
      <w:r>
        <w:rPr>
          <w:b/>
          <w:bCs/>
        </w:rPr>
        <w:t>108</w:t>
      </w:r>
      <w:r>
        <w:t>: 19431–19435.</w:t>
      </w:r>
    </w:p>
    <w:p w14:paraId="56F5F0F1" w14:textId="77777777" w:rsidR="005D1570" w:rsidRDefault="00075BA3">
      <w:pPr>
        <w:pStyle w:val="Bibliography"/>
      </w:pPr>
      <w:bookmarkStart w:id="336" w:name="Xbf8062addee18501143f8c758fd88fde31ebe5b"/>
      <w:bookmarkEnd w:id="335"/>
      <w:r>
        <w:rPr>
          <w:b/>
          <w:bCs/>
        </w:rPr>
        <w:lastRenderedPageBreak/>
        <w:t>Miller AD</w:t>
      </w:r>
      <w:r>
        <w:rPr>
          <w:b/>
          <w:bCs/>
        </w:rPr>
        <w:t xml:space="preserve">, </w:t>
      </w:r>
      <w:r>
        <w:rPr>
          <w:b/>
          <w:bCs/>
        </w:rPr>
        <w:t>Thompson JR</w:t>
      </w:r>
      <w:r>
        <w:rPr>
          <w:b/>
          <w:bCs/>
        </w:rPr>
        <w:t xml:space="preserve">, </w:t>
      </w:r>
      <w:r>
        <w:rPr>
          <w:b/>
          <w:bCs/>
        </w:rPr>
        <w:t>Tepley AJ</w:t>
      </w:r>
      <w:r>
        <w:rPr>
          <w:b/>
          <w:bCs/>
        </w:rPr>
        <w:t xml:space="preserve">, </w:t>
      </w:r>
      <w:r>
        <w:rPr>
          <w:b/>
          <w:bCs/>
        </w:rPr>
        <w:t>Anderson‐Teixeira KJ</w:t>
      </w:r>
      <w:r>
        <w:t xml:space="preserve">. </w:t>
      </w:r>
      <w:r>
        <w:rPr>
          <w:b/>
          <w:bCs/>
        </w:rPr>
        <w:t>2019</w:t>
      </w:r>
      <w:r>
        <w:t>. Alternative stable e</w:t>
      </w:r>
      <w:r>
        <w:t xml:space="preserve">quilibria and critical thresholds created by fire regimes and plant responses in a fire-prone community. </w:t>
      </w:r>
      <w:r>
        <w:rPr>
          <w:i/>
          <w:iCs/>
        </w:rPr>
        <w:t>Ecography</w:t>
      </w:r>
      <w:r>
        <w:t xml:space="preserve"> </w:t>
      </w:r>
      <w:r>
        <w:rPr>
          <w:b/>
          <w:bCs/>
        </w:rPr>
        <w:t>42</w:t>
      </w:r>
      <w:r>
        <w:t>: 55–66.</w:t>
      </w:r>
    </w:p>
    <w:p w14:paraId="34293926" w14:textId="77777777" w:rsidR="005D1570" w:rsidRDefault="00075BA3">
      <w:pPr>
        <w:pStyle w:val="Bibliography"/>
      </w:pPr>
      <w:bookmarkStart w:id="337" w:name="ref-missonPartitioningForestCarbon2007"/>
      <w:bookmarkEnd w:id="336"/>
      <w:r>
        <w:rPr>
          <w:b/>
          <w:bCs/>
        </w:rPr>
        <w:t>Misson L</w:t>
      </w:r>
      <w:r>
        <w:rPr>
          <w:b/>
          <w:bCs/>
        </w:rPr>
        <w:t xml:space="preserve">, </w:t>
      </w:r>
      <w:r>
        <w:rPr>
          <w:b/>
          <w:bCs/>
        </w:rPr>
        <w:t>Baldocchi DD</w:t>
      </w:r>
      <w:r>
        <w:rPr>
          <w:b/>
          <w:bCs/>
        </w:rPr>
        <w:t xml:space="preserve">, </w:t>
      </w:r>
      <w:r>
        <w:rPr>
          <w:b/>
          <w:bCs/>
        </w:rPr>
        <w:t>Black TA</w:t>
      </w:r>
      <w:r>
        <w:rPr>
          <w:b/>
          <w:bCs/>
        </w:rPr>
        <w:t xml:space="preserve">, </w:t>
      </w:r>
      <w:r>
        <w:rPr>
          <w:b/>
          <w:bCs/>
        </w:rPr>
        <w:t>Blanken PD</w:t>
      </w:r>
      <w:r>
        <w:rPr>
          <w:b/>
          <w:bCs/>
        </w:rPr>
        <w:t xml:space="preserve">, </w:t>
      </w:r>
      <w:r>
        <w:rPr>
          <w:b/>
          <w:bCs/>
        </w:rPr>
        <w:t>Brunet Y</w:t>
      </w:r>
      <w:r>
        <w:rPr>
          <w:b/>
          <w:bCs/>
        </w:rPr>
        <w:t xml:space="preserve">, </w:t>
      </w:r>
      <w:r>
        <w:rPr>
          <w:b/>
          <w:bCs/>
        </w:rPr>
        <w:t>Curiel Yuste J</w:t>
      </w:r>
      <w:r>
        <w:rPr>
          <w:b/>
          <w:bCs/>
        </w:rPr>
        <w:t xml:space="preserve">, </w:t>
      </w:r>
      <w:r>
        <w:rPr>
          <w:b/>
          <w:bCs/>
        </w:rPr>
        <w:t>Dorsey JR</w:t>
      </w:r>
      <w:r>
        <w:rPr>
          <w:b/>
          <w:bCs/>
        </w:rPr>
        <w:t xml:space="preserve">, </w:t>
      </w:r>
      <w:r>
        <w:rPr>
          <w:b/>
          <w:bCs/>
        </w:rPr>
        <w:t>Falk M</w:t>
      </w:r>
      <w:r>
        <w:rPr>
          <w:b/>
          <w:bCs/>
        </w:rPr>
        <w:t xml:space="preserve">, </w:t>
      </w:r>
      <w:r>
        <w:rPr>
          <w:b/>
          <w:bCs/>
        </w:rPr>
        <w:t>Granier A</w:t>
      </w:r>
      <w:r>
        <w:rPr>
          <w:b/>
          <w:bCs/>
        </w:rPr>
        <w:t xml:space="preserve">, </w:t>
      </w:r>
      <w:r>
        <w:rPr>
          <w:b/>
          <w:bCs/>
        </w:rPr>
        <w:t>Irvine MR</w:t>
      </w:r>
      <w:r>
        <w:rPr>
          <w:b/>
          <w:bCs/>
        </w:rPr>
        <w:t xml:space="preserve">, </w:t>
      </w:r>
      <w:r>
        <w:rPr>
          <w:b/>
          <w:bCs/>
          <w:i/>
          <w:iCs/>
        </w:rPr>
        <w:t>et al.</w:t>
      </w:r>
      <w:r>
        <w:t xml:space="preserve"> </w:t>
      </w:r>
      <w:r>
        <w:rPr>
          <w:b/>
          <w:bCs/>
        </w:rPr>
        <w:t>2007</w:t>
      </w:r>
      <w:r>
        <w:t>. Part</w:t>
      </w:r>
      <w:r>
        <w:t xml:space="preserve">itioning forest carbon fluxes with overstory and understory eddy-covariance measurements: A synthesis based on FLUXNET data. </w:t>
      </w:r>
      <w:r>
        <w:rPr>
          <w:i/>
          <w:iCs/>
        </w:rPr>
        <w:t>Agricultural and Forest Meteorology</w:t>
      </w:r>
      <w:r>
        <w:t xml:space="preserve"> </w:t>
      </w:r>
      <w:r>
        <w:rPr>
          <w:b/>
          <w:bCs/>
        </w:rPr>
        <w:t>144</w:t>
      </w:r>
      <w:r>
        <w:t>: 14–31.</w:t>
      </w:r>
    </w:p>
    <w:p w14:paraId="2C823A5A" w14:textId="77777777" w:rsidR="005D1570" w:rsidRDefault="00075BA3">
      <w:pPr>
        <w:pStyle w:val="Bibliography"/>
      </w:pPr>
      <w:bookmarkStart w:id="338" w:name="ref-monsonLeafIsopreneEmission2021"/>
      <w:bookmarkEnd w:id="337"/>
      <w:r>
        <w:rPr>
          <w:b/>
          <w:bCs/>
        </w:rPr>
        <w:t>Monson RK</w:t>
      </w:r>
      <w:r>
        <w:rPr>
          <w:b/>
          <w:bCs/>
        </w:rPr>
        <w:t xml:space="preserve">, </w:t>
      </w:r>
      <w:r>
        <w:rPr>
          <w:b/>
          <w:bCs/>
        </w:rPr>
        <w:t>Weraduwage SM</w:t>
      </w:r>
      <w:r>
        <w:rPr>
          <w:b/>
          <w:bCs/>
        </w:rPr>
        <w:t xml:space="preserve">, </w:t>
      </w:r>
      <w:r>
        <w:rPr>
          <w:b/>
          <w:bCs/>
        </w:rPr>
        <w:t>Rosenkranz M</w:t>
      </w:r>
      <w:r>
        <w:rPr>
          <w:b/>
          <w:bCs/>
        </w:rPr>
        <w:t xml:space="preserve">, </w:t>
      </w:r>
      <w:r>
        <w:rPr>
          <w:b/>
          <w:bCs/>
        </w:rPr>
        <w:t>Schnitzler J-P</w:t>
      </w:r>
      <w:r>
        <w:rPr>
          <w:b/>
          <w:bCs/>
        </w:rPr>
        <w:t xml:space="preserve">, </w:t>
      </w:r>
      <w:r>
        <w:rPr>
          <w:b/>
          <w:bCs/>
        </w:rPr>
        <w:t>Sharkey TD</w:t>
      </w:r>
      <w:r>
        <w:t xml:space="preserve">. </w:t>
      </w:r>
      <w:r>
        <w:rPr>
          <w:b/>
          <w:bCs/>
        </w:rPr>
        <w:t>2021</w:t>
      </w:r>
      <w:r>
        <w:t>. Leaf isop</w:t>
      </w:r>
      <w:r>
        <w:t xml:space="preserve">rene emission as a trait that mediates the growth-defense tradeoff in the face of climate stress. </w:t>
      </w:r>
      <w:r>
        <w:rPr>
          <w:i/>
          <w:iCs/>
        </w:rPr>
        <w:t>Oecologia</w:t>
      </w:r>
      <w:r>
        <w:t>.</w:t>
      </w:r>
    </w:p>
    <w:p w14:paraId="1B05567B" w14:textId="77777777" w:rsidR="005D1570" w:rsidRDefault="00075BA3">
      <w:pPr>
        <w:pStyle w:val="Bibliography"/>
      </w:pPr>
      <w:bookmarkStart w:id="339" w:name="X7367c09b9474d8c3778de25e6afc4060b3f29f8"/>
      <w:bookmarkEnd w:id="338"/>
      <w:r>
        <w:rPr>
          <w:b/>
          <w:bCs/>
        </w:rPr>
        <w:t>Monteith JL</w:t>
      </w:r>
      <w:r>
        <w:rPr>
          <w:b/>
          <w:bCs/>
        </w:rPr>
        <w:t xml:space="preserve">, </w:t>
      </w:r>
      <w:r>
        <w:rPr>
          <w:b/>
          <w:bCs/>
        </w:rPr>
        <w:t>Unsworth MH</w:t>
      </w:r>
      <w:r>
        <w:t xml:space="preserve">. </w:t>
      </w:r>
      <w:r>
        <w:rPr>
          <w:b/>
          <w:bCs/>
        </w:rPr>
        <w:t>2013</w:t>
      </w:r>
      <w:r>
        <w:t xml:space="preserve">. </w:t>
      </w:r>
      <w:r>
        <w:rPr>
          <w:i/>
          <w:iCs/>
        </w:rPr>
        <w:t>Principles of environmental physics: Plants, animals, and the atmosphere</w:t>
      </w:r>
      <w:r>
        <w:t>. Amsterdam ; Boston: Elsevier/Academic Press.</w:t>
      </w:r>
    </w:p>
    <w:p w14:paraId="36D3609C" w14:textId="77777777" w:rsidR="005D1570" w:rsidRDefault="00075BA3">
      <w:pPr>
        <w:pStyle w:val="Bibliography"/>
      </w:pPr>
      <w:bookmarkStart w:id="340" w:name="ref-moorcroftMethodScalingVegetation2001"/>
      <w:bookmarkEnd w:id="339"/>
      <w:r>
        <w:rPr>
          <w:b/>
          <w:bCs/>
        </w:rPr>
        <w:t>Moorcroft PR</w:t>
      </w:r>
      <w:r>
        <w:rPr>
          <w:b/>
          <w:bCs/>
        </w:rPr>
        <w:t xml:space="preserve">, </w:t>
      </w:r>
      <w:r>
        <w:rPr>
          <w:b/>
          <w:bCs/>
        </w:rPr>
        <w:t>Hurtt GC</w:t>
      </w:r>
      <w:r>
        <w:rPr>
          <w:b/>
          <w:bCs/>
        </w:rPr>
        <w:t xml:space="preserve">, </w:t>
      </w:r>
      <w:r>
        <w:rPr>
          <w:b/>
          <w:bCs/>
        </w:rPr>
        <w:t>Pacala SW</w:t>
      </w:r>
      <w:r>
        <w:t xml:space="preserve">. </w:t>
      </w:r>
      <w:r>
        <w:rPr>
          <w:b/>
          <w:bCs/>
        </w:rPr>
        <w:t>2001</w:t>
      </w:r>
      <w:r>
        <w:t xml:space="preserve">. A Method for Scaling Vegetation Dynamics: The Ecosystem Demography Model (ed). </w:t>
      </w:r>
      <w:r>
        <w:rPr>
          <w:i/>
          <w:iCs/>
        </w:rPr>
        <w:t>Ecological Monogr</w:t>
      </w:r>
      <w:r>
        <w:rPr>
          <w:i/>
          <w:iCs/>
        </w:rPr>
        <w:t>aphs</w:t>
      </w:r>
      <w:r>
        <w:t xml:space="preserve"> </w:t>
      </w:r>
      <w:r>
        <w:rPr>
          <w:b/>
          <w:bCs/>
        </w:rPr>
        <w:t>71</w:t>
      </w:r>
      <w:r>
        <w:t>: 557–586.</w:t>
      </w:r>
    </w:p>
    <w:p w14:paraId="662E15CA" w14:textId="77777777" w:rsidR="005D1570" w:rsidRDefault="00075BA3">
      <w:pPr>
        <w:pStyle w:val="Bibliography"/>
      </w:pPr>
      <w:bookmarkStart w:id="341" w:name="X75d3a8b21cd2abd3d8f727654c319bdbb55e9d1"/>
      <w:bookmarkEnd w:id="340"/>
      <w:r>
        <w:rPr>
          <w:b/>
          <w:bCs/>
        </w:rPr>
        <w:t>Moore G</w:t>
      </w:r>
      <w:r>
        <w:rPr>
          <w:b/>
          <w:bCs/>
        </w:rPr>
        <w:t xml:space="preserve">, </w:t>
      </w:r>
      <w:r>
        <w:rPr>
          <w:b/>
          <w:bCs/>
        </w:rPr>
        <w:t>Orozco G</w:t>
      </w:r>
      <w:r>
        <w:rPr>
          <w:b/>
          <w:bCs/>
        </w:rPr>
        <w:t xml:space="preserve">, </w:t>
      </w:r>
      <w:r>
        <w:rPr>
          <w:b/>
          <w:bCs/>
        </w:rPr>
        <w:t>Aparecido L</w:t>
      </w:r>
      <w:r>
        <w:rPr>
          <w:b/>
          <w:bCs/>
        </w:rPr>
        <w:t xml:space="preserve">, </w:t>
      </w:r>
      <w:r>
        <w:rPr>
          <w:b/>
          <w:bCs/>
        </w:rPr>
        <w:t>Miller G</w:t>
      </w:r>
      <w:r>
        <w:t xml:space="preserve">. </w:t>
      </w:r>
      <w:r>
        <w:rPr>
          <w:b/>
          <w:bCs/>
        </w:rPr>
        <w:t>2018</w:t>
      </w:r>
      <w:r>
        <w:t xml:space="preserve">. Upscaling Transpiration in Diverse Forests: Insights from a Tropical Premontane Site. </w:t>
      </w:r>
      <w:r>
        <w:rPr>
          <w:i/>
          <w:iCs/>
        </w:rPr>
        <w:t>Ecohydrology</w:t>
      </w:r>
      <w:r>
        <w:t xml:space="preserve"> </w:t>
      </w:r>
      <w:r>
        <w:rPr>
          <w:b/>
          <w:bCs/>
        </w:rPr>
        <w:t>11</w:t>
      </w:r>
      <w:r>
        <w:t>: e1920.</w:t>
      </w:r>
    </w:p>
    <w:p w14:paraId="1106CD6A" w14:textId="77777777" w:rsidR="005D1570" w:rsidRDefault="00075BA3">
      <w:pPr>
        <w:pStyle w:val="Bibliography"/>
      </w:pPr>
      <w:bookmarkStart w:id="342" w:name="ref-mottStomatalResponsesHumidity1991"/>
      <w:bookmarkEnd w:id="341"/>
      <w:r>
        <w:rPr>
          <w:b/>
          <w:bCs/>
        </w:rPr>
        <w:t>Mott KA</w:t>
      </w:r>
      <w:r>
        <w:rPr>
          <w:b/>
          <w:bCs/>
        </w:rPr>
        <w:t xml:space="preserve">, </w:t>
      </w:r>
      <w:r>
        <w:rPr>
          <w:b/>
          <w:bCs/>
        </w:rPr>
        <w:t>Parkhurst DF</w:t>
      </w:r>
      <w:r>
        <w:t xml:space="preserve">. </w:t>
      </w:r>
      <w:r>
        <w:rPr>
          <w:b/>
          <w:bCs/>
        </w:rPr>
        <w:t>1991</w:t>
      </w:r>
      <w:r>
        <w:t xml:space="preserve">. Stomatal responses to humidity in air and helox. </w:t>
      </w:r>
      <w:r>
        <w:rPr>
          <w:i/>
          <w:iCs/>
        </w:rPr>
        <w:t>Plant, Cell &amp; Environment</w:t>
      </w:r>
      <w:r>
        <w:t xml:space="preserve"> </w:t>
      </w:r>
      <w:r>
        <w:rPr>
          <w:b/>
          <w:bCs/>
        </w:rPr>
        <w:t>14</w:t>
      </w:r>
      <w:r>
        <w:t>: 509–515.</w:t>
      </w:r>
    </w:p>
    <w:p w14:paraId="4D03059E" w14:textId="77777777" w:rsidR="005D1570" w:rsidRDefault="00075BA3">
      <w:pPr>
        <w:pStyle w:val="Bibliography"/>
      </w:pPr>
      <w:bookmarkStart w:id="343" w:name="ref-muir_tealeaves_2019"/>
      <w:bookmarkEnd w:id="342"/>
      <w:r>
        <w:rPr>
          <w:b/>
          <w:bCs/>
        </w:rPr>
        <w:t>Muir CD</w:t>
      </w:r>
      <w:r>
        <w:t xml:space="preserve">. </w:t>
      </w:r>
      <w:r>
        <w:rPr>
          <w:b/>
          <w:bCs/>
        </w:rPr>
        <w:t>2019</w:t>
      </w:r>
      <w:r>
        <w:t xml:space="preserve">. Tealeaves: An R package for modelling leaf temperature using energy budgets. </w:t>
      </w:r>
      <w:r>
        <w:rPr>
          <w:i/>
          <w:iCs/>
        </w:rPr>
        <w:t>AoB PLANTS</w:t>
      </w:r>
      <w:r>
        <w:t xml:space="preserve"> </w:t>
      </w:r>
      <w:r>
        <w:rPr>
          <w:b/>
          <w:bCs/>
        </w:rPr>
        <w:t>11</w:t>
      </w:r>
      <w:r>
        <w:t>.</w:t>
      </w:r>
    </w:p>
    <w:p w14:paraId="07FB5B63" w14:textId="77777777" w:rsidR="005D1570" w:rsidRDefault="00075BA3">
      <w:pPr>
        <w:pStyle w:val="Bibliography"/>
      </w:pPr>
      <w:bookmarkStart w:id="344" w:name="X907633d04839e8ce248d54c262ced10f0874dc4"/>
      <w:bookmarkEnd w:id="343"/>
      <w:r>
        <w:rPr>
          <w:b/>
          <w:bCs/>
        </w:rPr>
        <w:t>Muller-Landau HC</w:t>
      </w:r>
      <w:r>
        <w:rPr>
          <w:b/>
          <w:bCs/>
        </w:rPr>
        <w:t xml:space="preserve">, </w:t>
      </w:r>
      <w:r>
        <w:rPr>
          <w:b/>
          <w:bCs/>
        </w:rPr>
        <w:t>Condit RS</w:t>
      </w:r>
      <w:r>
        <w:rPr>
          <w:b/>
          <w:bCs/>
        </w:rPr>
        <w:t xml:space="preserve">, </w:t>
      </w:r>
      <w:r>
        <w:rPr>
          <w:b/>
          <w:bCs/>
        </w:rPr>
        <w:t>Chave J</w:t>
      </w:r>
      <w:r>
        <w:rPr>
          <w:b/>
          <w:bCs/>
        </w:rPr>
        <w:t xml:space="preserve">, </w:t>
      </w:r>
      <w:r>
        <w:rPr>
          <w:b/>
          <w:bCs/>
        </w:rPr>
        <w:t>Thomas SC</w:t>
      </w:r>
      <w:r>
        <w:rPr>
          <w:b/>
          <w:bCs/>
        </w:rPr>
        <w:t xml:space="preserve">, </w:t>
      </w:r>
      <w:r>
        <w:rPr>
          <w:b/>
          <w:bCs/>
        </w:rPr>
        <w:t>Bohlman SA</w:t>
      </w:r>
      <w:r>
        <w:rPr>
          <w:b/>
          <w:bCs/>
        </w:rPr>
        <w:t xml:space="preserve">, </w:t>
      </w:r>
      <w:r>
        <w:rPr>
          <w:b/>
          <w:bCs/>
        </w:rPr>
        <w:t>Bunyavejchewin S</w:t>
      </w:r>
      <w:r>
        <w:rPr>
          <w:b/>
          <w:bCs/>
        </w:rPr>
        <w:t xml:space="preserve">, </w:t>
      </w:r>
      <w:r>
        <w:rPr>
          <w:b/>
          <w:bCs/>
        </w:rPr>
        <w:t>Davies S</w:t>
      </w:r>
      <w:r>
        <w:rPr>
          <w:b/>
          <w:bCs/>
        </w:rPr>
        <w:t xml:space="preserve">, </w:t>
      </w:r>
      <w:r>
        <w:rPr>
          <w:b/>
          <w:bCs/>
        </w:rPr>
        <w:t>Foster R</w:t>
      </w:r>
      <w:r>
        <w:rPr>
          <w:b/>
          <w:bCs/>
        </w:rPr>
        <w:t xml:space="preserve">, </w:t>
      </w:r>
      <w:r>
        <w:rPr>
          <w:b/>
          <w:bCs/>
        </w:rPr>
        <w:t>Gunatilleke S</w:t>
      </w:r>
      <w:r>
        <w:rPr>
          <w:b/>
          <w:bCs/>
        </w:rPr>
        <w:t xml:space="preserve">, </w:t>
      </w:r>
      <w:r>
        <w:rPr>
          <w:b/>
          <w:bCs/>
        </w:rPr>
        <w:t>Gunatilleke N</w:t>
      </w:r>
      <w:r>
        <w:rPr>
          <w:b/>
          <w:bCs/>
        </w:rPr>
        <w:t xml:space="preserve">, </w:t>
      </w:r>
      <w:r>
        <w:rPr>
          <w:b/>
          <w:bCs/>
          <w:i/>
          <w:iCs/>
        </w:rPr>
        <w:t>et al.</w:t>
      </w:r>
      <w:r>
        <w:t xml:space="preserve"> </w:t>
      </w:r>
      <w:r>
        <w:rPr>
          <w:b/>
          <w:bCs/>
        </w:rPr>
        <w:t>2006</w:t>
      </w:r>
      <w:r>
        <w:t xml:space="preserve">. Testing metabolic ecology theory for allometric scaling of tree size, growth and mortality in tropical forests. </w:t>
      </w:r>
      <w:r>
        <w:rPr>
          <w:i/>
          <w:iCs/>
        </w:rPr>
        <w:t>Ecology Letters</w:t>
      </w:r>
      <w:r>
        <w:t xml:space="preserve"> </w:t>
      </w:r>
      <w:r>
        <w:rPr>
          <w:b/>
          <w:bCs/>
        </w:rPr>
        <w:t>9</w:t>
      </w:r>
      <w:r>
        <w:t>: 575–588.</w:t>
      </w:r>
    </w:p>
    <w:p w14:paraId="50EDA866" w14:textId="77777777" w:rsidR="005D1570" w:rsidRDefault="00075BA3">
      <w:pPr>
        <w:pStyle w:val="Bibliography"/>
      </w:pPr>
      <w:bookmarkStart w:id="345" w:name="X0dcb5d30ff1289cdf177dfee2573097c8566c97"/>
      <w:bookmarkEnd w:id="344"/>
      <w:r>
        <w:rPr>
          <w:b/>
          <w:bCs/>
        </w:rPr>
        <w:t>Muller JD</w:t>
      </w:r>
      <w:r>
        <w:rPr>
          <w:b/>
          <w:bCs/>
        </w:rPr>
        <w:t xml:space="preserve">, </w:t>
      </w:r>
      <w:r>
        <w:rPr>
          <w:b/>
          <w:bCs/>
        </w:rPr>
        <w:t>Rotenberg E</w:t>
      </w:r>
      <w:r>
        <w:rPr>
          <w:b/>
          <w:bCs/>
        </w:rPr>
        <w:t xml:space="preserve">, </w:t>
      </w:r>
      <w:r>
        <w:rPr>
          <w:b/>
          <w:bCs/>
        </w:rPr>
        <w:t>Tatarinov F</w:t>
      </w:r>
      <w:r>
        <w:rPr>
          <w:b/>
          <w:bCs/>
        </w:rPr>
        <w:t xml:space="preserve">, </w:t>
      </w:r>
      <w:r>
        <w:rPr>
          <w:b/>
          <w:bCs/>
        </w:rPr>
        <w:t>Oz I</w:t>
      </w:r>
      <w:r>
        <w:rPr>
          <w:b/>
          <w:bCs/>
        </w:rPr>
        <w:t xml:space="preserve">, </w:t>
      </w:r>
      <w:r>
        <w:rPr>
          <w:b/>
          <w:bCs/>
        </w:rPr>
        <w:t>Yakir D</w:t>
      </w:r>
      <w:r>
        <w:t xml:space="preserve">. </w:t>
      </w:r>
      <w:r>
        <w:rPr>
          <w:b/>
          <w:bCs/>
        </w:rPr>
        <w:t>2021</w:t>
      </w:r>
      <w:r>
        <w:t xml:space="preserve">. Evidence for efficient non-evaporative leaf-to-air heat dissipation in a pine forest under drought conditions. </w:t>
      </w:r>
      <w:r>
        <w:rPr>
          <w:i/>
          <w:iCs/>
        </w:rPr>
        <w:t>bioRxiv</w:t>
      </w:r>
      <w:r>
        <w:t>: 2021.02.01.429145.</w:t>
      </w:r>
    </w:p>
    <w:p w14:paraId="48623D2D" w14:textId="77777777" w:rsidR="005D1570" w:rsidRDefault="00075BA3">
      <w:pPr>
        <w:pStyle w:val="Bibliography"/>
      </w:pPr>
      <w:bookmarkStart w:id="346" w:name="ref-musselmanEstimationSolarDirect2013"/>
      <w:bookmarkEnd w:id="345"/>
      <w:r>
        <w:rPr>
          <w:b/>
          <w:bCs/>
        </w:rPr>
        <w:t>Musselman KN</w:t>
      </w:r>
      <w:r>
        <w:rPr>
          <w:b/>
          <w:bCs/>
        </w:rPr>
        <w:t xml:space="preserve">, </w:t>
      </w:r>
      <w:r>
        <w:rPr>
          <w:b/>
          <w:bCs/>
        </w:rPr>
        <w:t>Margulis SA</w:t>
      </w:r>
      <w:r>
        <w:rPr>
          <w:b/>
          <w:bCs/>
        </w:rPr>
        <w:t xml:space="preserve">, </w:t>
      </w:r>
      <w:r>
        <w:rPr>
          <w:b/>
          <w:bCs/>
        </w:rPr>
        <w:t>Molotch NP</w:t>
      </w:r>
      <w:r>
        <w:t xml:space="preserve">. </w:t>
      </w:r>
      <w:r>
        <w:rPr>
          <w:b/>
          <w:bCs/>
        </w:rPr>
        <w:t>2013</w:t>
      </w:r>
      <w:r>
        <w:t>. Estimation of solar direct beam transm</w:t>
      </w:r>
      <w:r>
        <w:t xml:space="preserve">ittance of conifer canopies from airborne LiDAR. </w:t>
      </w:r>
      <w:r>
        <w:rPr>
          <w:i/>
          <w:iCs/>
        </w:rPr>
        <w:t>Remote Sensing of Environment</w:t>
      </w:r>
      <w:r>
        <w:t xml:space="preserve"> </w:t>
      </w:r>
      <w:r>
        <w:rPr>
          <w:b/>
          <w:bCs/>
        </w:rPr>
        <w:t>136</w:t>
      </w:r>
      <w:r>
        <w:t>: 402–415.</w:t>
      </w:r>
    </w:p>
    <w:p w14:paraId="7BD1C54E" w14:textId="77777777" w:rsidR="005D1570" w:rsidRDefault="00075BA3">
      <w:pPr>
        <w:pStyle w:val="Bibliography"/>
      </w:pPr>
      <w:bookmarkStart w:id="347" w:name="ref-nakamuraForestsTheirCanopies2017"/>
      <w:bookmarkEnd w:id="346"/>
      <w:r>
        <w:rPr>
          <w:b/>
          <w:bCs/>
        </w:rPr>
        <w:t>Nakamura A</w:t>
      </w:r>
      <w:r>
        <w:rPr>
          <w:b/>
          <w:bCs/>
        </w:rPr>
        <w:t xml:space="preserve">, </w:t>
      </w:r>
      <w:r>
        <w:rPr>
          <w:b/>
          <w:bCs/>
        </w:rPr>
        <w:t>Kitching RL</w:t>
      </w:r>
      <w:r>
        <w:rPr>
          <w:b/>
          <w:bCs/>
        </w:rPr>
        <w:t xml:space="preserve">, </w:t>
      </w:r>
      <w:r>
        <w:rPr>
          <w:b/>
          <w:bCs/>
        </w:rPr>
        <w:t>Cao M</w:t>
      </w:r>
      <w:r>
        <w:rPr>
          <w:b/>
          <w:bCs/>
        </w:rPr>
        <w:t xml:space="preserve">, </w:t>
      </w:r>
      <w:r>
        <w:rPr>
          <w:b/>
          <w:bCs/>
        </w:rPr>
        <w:t>Creedy TJ</w:t>
      </w:r>
      <w:r>
        <w:rPr>
          <w:b/>
          <w:bCs/>
        </w:rPr>
        <w:t xml:space="preserve">, </w:t>
      </w:r>
      <w:r>
        <w:rPr>
          <w:b/>
          <w:bCs/>
        </w:rPr>
        <w:t>Fayle TM</w:t>
      </w:r>
      <w:r>
        <w:rPr>
          <w:b/>
          <w:bCs/>
        </w:rPr>
        <w:t xml:space="preserve">, </w:t>
      </w:r>
      <w:r>
        <w:rPr>
          <w:b/>
          <w:bCs/>
        </w:rPr>
        <w:t>Freiberg M</w:t>
      </w:r>
      <w:r>
        <w:rPr>
          <w:b/>
          <w:bCs/>
        </w:rPr>
        <w:t xml:space="preserve">, </w:t>
      </w:r>
      <w:r>
        <w:rPr>
          <w:b/>
          <w:bCs/>
        </w:rPr>
        <w:t>Hewitt CN</w:t>
      </w:r>
      <w:r>
        <w:rPr>
          <w:b/>
          <w:bCs/>
        </w:rPr>
        <w:t xml:space="preserve">, </w:t>
      </w:r>
      <w:r>
        <w:rPr>
          <w:b/>
          <w:bCs/>
        </w:rPr>
        <w:t>Itioka T</w:t>
      </w:r>
      <w:r>
        <w:rPr>
          <w:b/>
          <w:bCs/>
        </w:rPr>
        <w:t xml:space="preserve">, </w:t>
      </w:r>
      <w:r>
        <w:rPr>
          <w:b/>
          <w:bCs/>
        </w:rPr>
        <w:t>Koh LP</w:t>
      </w:r>
      <w:r>
        <w:rPr>
          <w:b/>
          <w:bCs/>
        </w:rPr>
        <w:t xml:space="preserve">, </w:t>
      </w:r>
      <w:r>
        <w:rPr>
          <w:b/>
          <w:bCs/>
        </w:rPr>
        <w:t>Ma K</w:t>
      </w:r>
      <w:r>
        <w:rPr>
          <w:b/>
          <w:bCs/>
        </w:rPr>
        <w:t xml:space="preserve">, </w:t>
      </w:r>
      <w:r>
        <w:rPr>
          <w:b/>
          <w:bCs/>
          <w:i/>
          <w:iCs/>
        </w:rPr>
        <w:t>et al.</w:t>
      </w:r>
      <w:r>
        <w:t xml:space="preserve"> </w:t>
      </w:r>
      <w:r>
        <w:rPr>
          <w:b/>
          <w:bCs/>
        </w:rPr>
        <w:t>2017</w:t>
      </w:r>
      <w:r>
        <w:t>. Forests and Their Canopies: Achievements and Horiz</w:t>
      </w:r>
      <w:r>
        <w:t xml:space="preserve">ons in Canopy Science. </w:t>
      </w:r>
      <w:r>
        <w:rPr>
          <w:i/>
          <w:iCs/>
        </w:rPr>
        <w:t>Trends in Ecology &amp; Evolution</w:t>
      </w:r>
      <w:r>
        <w:t xml:space="preserve"> </w:t>
      </w:r>
      <w:r>
        <w:rPr>
          <w:b/>
          <w:bCs/>
        </w:rPr>
        <w:t>32</w:t>
      </w:r>
      <w:r>
        <w:t>: 438–451.</w:t>
      </w:r>
    </w:p>
    <w:p w14:paraId="398B38FF" w14:textId="77777777" w:rsidR="005D1570" w:rsidRDefault="00075BA3">
      <w:pPr>
        <w:pStyle w:val="Bibliography"/>
      </w:pPr>
      <w:bookmarkStart w:id="348" w:name="X186c85518ae09b2a4ccd6aa05cc5bb69bd91624"/>
      <w:bookmarkEnd w:id="347"/>
      <w:r>
        <w:rPr>
          <w:b/>
          <w:bCs/>
        </w:rPr>
        <w:t>Niinemets Ü</w:t>
      </w:r>
      <w:r>
        <w:t xml:space="preserve">. </w:t>
      </w:r>
      <w:r>
        <w:rPr>
          <w:b/>
          <w:bCs/>
        </w:rPr>
        <w:t>1998</w:t>
      </w:r>
      <w:r>
        <w:t>. Adjustment of foliage structure and function to a canopy light gradient in two co-existing deciduous trees. Variability in leaf inclination angles in relation to petiole m</w:t>
      </w:r>
      <w:r>
        <w:t xml:space="preserve">orphology. </w:t>
      </w:r>
      <w:r>
        <w:rPr>
          <w:i/>
          <w:iCs/>
        </w:rPr>
        <w:t>Trees</w:t>
      </w:r>
      <w:r>
        <w:t xml:space="preserve"> </w:t>
      </w:r>
      <w:r>
        <w:rPr>
          <w:b/>
          <w:bCs/>
        </w:rPr>
        <w:t>12</w:t>
      </w:r>
      <w:r>
        <w:t>: 446–451.</w:t>
      </w:r>
    </w:p>
    <w:p w14:paraId="2D166BA0" w14:textId="77777777" w:rsidR="005D1570" w:rsidRDefault="00075BA3">
      <w:pPr>
        <w:pStyle w:val="Bibliography"/>
      </w:pPr>
      <w:bookmarkStart w:id="349" w:name="X2a62a2b24cf5d08d26d2b72f4f2d20064113475"/>
      <w:bookmarkEnd w:id="348"/>
      <w:r>
        <w:rPr>
          <w:b/>
          <w:bCs/>
        </w:rPr>
        <w:lastRenderedPageBreak/>
        <w:t>Niinemets Ü</w:t>
      </w:r>
      <w:r>
        <w:t xml:space="preserve">. </w:t>
      </w:r>
      <w:r>
        <w:rPr>
          <w:b/>
          <w:bCs/>
        </w:rPr>
        <w:t>2007</w:t>
      </w:r>
      <w:r>
        <w:t xml:space="preserve">. Photosynthesis and resource distribution through plant canopies. </w:t>
      </w:r>
      <w:r>
        <w:rPr>
          <w:i/>
          <w:iCs/>
        </w:rPr>
        <w:t>Plant, Cell &amp; Environment</w:t>
      </w:r>
      <w:r>
        <w:t xml:space="preserve"> </w:t>
      </w:r>
      <w:r>
        <w:rPr>
          <w:b/>
          <w:bCs/>
        </w:rPr>
        <w:t>30</w:t>
      </w:r>
      <w:r>
        <w:t>: 1052–1071.</w:t>
      </w:r>
    </w:p>
    <w:p w14:paraId="502B9C8F" w14:textId="77777777" w:rsidR="005D1570" w:rsidRDefault="00075BA3">
      <w:pPr>
        <w:pStyle w:val="Bibliography"/>
      </w:pPr>
      <w:bookmarkStart w:id="350" w:name="ref-niinemetsResponsesForestTrees2010"/>
      <w:bookmarkEnd w:id="349"/>
      <w:r>
        <w:rPr>
          <w:b/>
          <w:bCs/>
        </w:rPr>
        <w:t>Niinemets Ü</w:t>
      </w:r>
      <w:r>
        <w:t xml:space="preserve">. </w:t>
      </w:r>
      <w:r>
        <w:rPr>
          <w:b/>
          <w:bCs/>
        </w:rPr>
        <w:t>2010b</w:t>
      </w:r>
      <w:r>
        <w:t>. Responses of forest trees to single and multiple environmental stresses from seed</w:t>
      </w:r>
      <w:r>
        <w:t xml:space="preserve">lings to mature plants: Past stress history, stress interactions, tolerance and acclimation. </w:t>
      </w:r>
      <w:r>
        <w:rPr>
          <w:i/>
          <w:iCs/>
        </w:rPr>
        <w:t>Forest Ecology and Management</w:t>
      </w:r>
      <w:r>
        <w:t xml:space="preserve"> </w:t>
      </w:r>
      <w:r>
        <w:rPr>
          <w:b/>
          <w:bCs/>
        </w:rPr>
        <w:t>260</w:t>
      </w:r>
      <w:r>
        <w:t>: 1623–1639.</w:t>
      </w:r>
    </w:p>
    <w:p w14:paraId="34220612" w14:textId="77777777" w:rsidR="005D1570" w:rsidRDefault="00075BA3">
      <w:pPr>
        <w:pStyle w:val="Bibliography"/>
      </w:pPr>
      <w:bookmarkStart w:id="351" w:name="ref-niinemetsResponsesForestTrees2010a"/>
      <w:bookmarkEnd w:id="350"/>
      <w:r>
        <w:rPr>
          <w:b/>
          <w:bCs/>
        </w:rPr>
        <w:t>Niinemets Ü</w:t>
      </w:r>
      <w:r>
        <w:t xml:space="preserve">. </w:t>
      </w:r>
      <w:r>
        <w:rPr>
          <w:b/>
          <w:bCs/>
        </w:rPr>
        <w:t>2010a</w:t>
      </w:r>
      <w:r>
        <w:t xml:space="preserve">. Responses of forest trees to single and multiple environmental stresses from seedlings to mature </w:t>
      </w:r>
      <w:r>
        <w:t xml:space="preserve">plants: Past stress history, stress interactions, tolerance and acclimation. </w:t>
      </w:r>
      <w:r>
        <w:rPr>
          <w:i/>
          <w:iCs/>
        </w:rPr>
        <w:t>Forest Ecology and Management</w:t>
      </w:r>
      <w:r>
        <w:t xml:space="preserve"> </w:t>
      </w:r>
      <w:r>
        <w:rPr>
          <w:b/>
          <w:bCs/>
        </w:rPr>
        <w:t>260</w:t>
      </w:r>
      <w:r>
        <w:t>: 1623–1639.</w:t>
      </w:r>
    </w:p>
    <w:p w14:paraId="184FBE80" w14:textId="77777777" w:rsidR="005D1570" w:rsidRDefault="00075BA3">
      <w:pPr>
        <w:pStyle w:val="Bibliography"/>
      </w:pPr>
      <w:bookmarkStart w:id="352" w:name="ref-niinemetsLeafAgeDependent2016"/>
      <w:bookmarkEnd w:id="351"/>
      <w:r>
        <w:rPr>
          <w:b/>
          <w:bCs/>
        </w:rPr>
        <w:t>Niinemets Ü</w:t>
      </w:r>
      <w:r>
        <w:t xml:space="preserve">. </w:t>
      </w:r>
      <w:r>
        <w:rPr>
          <w:b/>
          <w:bCs/>
        </w:rPr>
        <w:t>2016</w:t>
      </w:r>
      <w:r>
        <w:t xml:space="preserve">. Leaf age dependent changes in within-canopy variation in leaf functional traits: A meta-analysis. </w:t>
      </w:r>
      <w:r>
        <w:rPr>
          <w:i/>
          <w:iCs/>
        </w:rPr>
        <w:t>J Plant Res</w:t>
      </w:r>
      <w:r>
        <w:t xml:space="preserve"> </w:t>
      </w:r>
      <w:r>
        <w:rPr>
          <w:b/>
          <w:bCs/>
        </w:rPr>
        <w:t>129</w:t>
      </w:r>
      <w:r>
        <w:t>: 313–338.</w:t>
      </w:r>
    </w:p>
    <w:p w14:paraId="464C05CC" w14:textId="77777777" w:rsidR="005D1570" w:rsidRDefault="00075BA3">
      <w:pPr>
        <w:pStyle w:val="Bibliography"/>
      </w:pPr>
      <w:bookmarkStart w:id="353" w:name="Xfd0febf23c03b23729080c56b674b637e8fc795"/>
      <w:bookmarkEnd w:id="352"/>
      <w:r>
        <w:rPr>
          <w:b/>
          <w:bCs/>
        </w:rPr>
        <w:t>Niinemets Ü</w:t>
      </w:r>
      <w:r>
        <w:rPr>
          <w:b/>
          <w:bCs/>
        </w:rPr>
        <w:t xml:space="preserve">, </w:t>
      </w:r>
      <w:r>
        <w:rPr>
          <w:b/>
          <w:bCs/>
        </w:rPr>
        <w:t>Bilger W</w:t>
      </w:r>
      <w:r>
        <w:rPr>
          <w:b/>
          <w:bCs/>
        </w:rPr>
        <w:t xml:space="preserve">, </w:t>
      </w:r>
      <w:r>
        <w:rPr>
          <w:b/>
          <w:bCs/>
        </w:rPr>
        <w:t>Kull O</w:t>
      </w:r>
      <w:r>
        <w:rPr>
          <w:b/>
          <w:bCs/>
        </w:rPr>
        <w:t xml:space="preserve">, </w:t>
      </w:r>
      <w:r>
        <w:rPr>
          <w:b/>
          <w:bCs/>
        </w:rPr>
        <w:t>Tenhunen JD</w:t>
      </w:r>
      <w:r>
        <w:t xml:space="preserve">. </w:t>
      </w:r>
      <w:r>
        <w:rPr>
          <w:b/>
          <w:bCs/>
        </w:rPr>
        <w:t>1998</w:t>
      </w:r>
      <w:r>
        <w:t>. Acclimation to high irradiance in temperate deciduous trees in the field: Change</w:t>
      </w:r>
      <w:r>
        <w:t xml:space="preserve">s in xanthophyll cycle pool size and in photosynthetic capacity along a canopy light gradient. </w:t>
      </w:r>
      <w:r>
        <w:rPr>
          <w:i/>
          <w:iCs/>
        </w:rPr>
        <w:t>Plant, Cell &amp; Environment</w:t>
      </w:r>
      <w:r>
        <w:t xml:space="preserve"> </w:t>
      </w:r>
      <w:r>
        <w:rPr>
          <w:b/>
          <w:bCs/>
        </w:rPr>
        <w:t>21</w:t>
      </w:r>
      <w:r>
        <w:t>: 1205–1218.</w:t>
      </w:r>
    </w:p>
    <w:p w14:paraId="6D874005" w14:textId="77777777" w:rsidR="005D1570" w:rsidRDefault="00075BA3">
      <w:pPr>
        <w:pStyle w:val="Bibliography"/>
      </w:pPr>
      <w:bookmarkStart w:id="354" w:name="X30d206372820a5cc0303cc917b97fe6ff34d628"/>
      <w:bookmarkEnd w:id="353"/>
      <w:r>
        <w:rPr>
          <w:b/>
          <w:bCs/>
        </w:rPr>
        <w:t>Niinemets U</w:t>
      </w:r>
      <w:r>
        <w:rPr>
          <w:b/>
          <w:bCs/>
        </w:rPr>
        <w:t xml:space="preserve">, </w:t>
      </w:r>
      <w:r>
        <w:rPr>
          <w:b/>
          <w:bCs/>
        </w:rPr>
        <w:t>Copolovici L</w:t>
      </w:r>
      <w:r>
        <w:rPr>
          <w:b/>
          <w:bCs/>
        </w:rPr>
        <w:t xml:space="preserve">, </w:t>
      </w:r>
      <w:r>
        <w:rPr>
          <w:b/>
          <w:bCs/>
        </w:rPr>
        <w:t>Hueve K</w:t>
      </w:r>
      <w:r>
        <w:t xml:space="preserve">. </w:t>
      </w:r>
      <w:r>
        <w:rPr>
          <w:b/>
          <w:bCs/>
        </w:rPr>
        <w:t>2010</w:t>
      </w:r>
      <w:r>
        <w:t>. High within-canopy variation in isoprene emission potentials in temperate tree</w:t>
      </w:r>
      <w:r>
        <w:t xml:space="preserve">s: Implications for predicting canopy-scale isoprene fluxes. </w:t>
      </w:r>
      <w:r>
        <w:rPr>
          <w:i/>
          <w:iCs/>
        </w:rPr>
        <w:t>J. Geophys. Res.-Biogeosci.</w:t>
      </w:r>
      <w:r>
        <w:t xml:space="preserve"> </w:t>
      </w:r>
      <w:r>
        <w:rPr>
          <w:b/>
          <w:bCs/>
        </w:rPr>
        <w:t>115</w:t>
      </w:r>
      <w:r>
        <w:t>: G04029.</w:t>
      </w:r>
    </w:p>
    <w:p w14:paraId="78AFE2A5" w14:textId="77777777" w:rsidR="005D1570" w:rsidRDefault="00075BA3">
      <w:pPr>
        <w:pStyle w:val="Bibliography"/>
      </w:pPr>
      <w:bookmarkStart w:id="355" w:name="X423affbf5f39a114486130c3c82faf24f36c63c"/>
      <w:bookmarkEnd w:id="354"/>
      <w:r>
        <w:rPr>
          <w:b/>
          <w:bCs/>
        </w:rPr>
        <w:t>Niinemets Ü</w:t>
      </w:r>
      <w:r>
        <w:rPr>
          <w:b/>
          <w:bCs/>
        </w:rPr>
        <w:t xml:space="preserve">, </w:t>
      </w:r>
      <w:r>
        <w:rPr>
          <w:b/>
          <w:bCs/>
        </w:rPr>
        <w:t>Keenan TF</w:t>
      </w:r>
      <w:r>
        <w:rPr>
          <w:b/>
          <w:bCs/>
        </w:rPr>
        <w:t xml:space="preserve">, </w:t>
      </w:r>
      <w:r>
        <w:rPr>
          <w:b/>
          <w:bCs/>
        </w:rPr>
        <w:t>Hallik L</w:t>
      </w:r>
      <w:r>
        <w:t xml:space="preserve">. </w:t>
      </w:r>
      <w:r>
        <w:rPr>
          <w:b/>
          <w:bCs/>
        </w:rPr>
        <w:t>2015a</w:t>
      </w:r>
      <w:r>
        <w:t>. A worldwide analysis of within-canopy variations in leaf structural, chemical and physiological traits across pla</w:t>
      </w:r>
      <w:r>
        <w:t xml:space="preserve">nt functional types. </w:t>
      </w:r>
      <w:r>
        <w:rPr>
          <w:i/>
          <w:iCs/>
        </w:rPr>
        <w:t>New Phytologist</w:t>
      </w:r>
      <w:r>
        <w:t xml:space="preserve"> </w:t>
      </w:r>
      <w:r>
        <w:rPr>
          <w:b/>
          <w:bCs/>
        </w:rPr>
        <w:t>205</w:t>
      </w:r>
      <w:r>
        <w:t>: 973–993.</w:t>
      </w:r>
    </w:p>
    <w:p w14:paraId="0E96C443" w14:textId="77777777" w:rsidR="005D1570" w:rsidRDefault="00075BA3">
      <w:pPr>
        <w:pStyle w:val="Bibliography"/>
      </w:pPr>
      <w:bookmarkStart w:id="356" w:name="Xed73913f3beac2c1f1511e78b221184ec4e3a8d"/>
      <w:bookmarkEnd w:id="355"/>
      <w:r>
        <w:rPr>
          <w:b/>
          <w:bCs/>
        </w:rPr>
        <w:t>Niinemets Ü</w:t>
      </w:r>
      <w:r>
        <w:rPr>
          <w:b/>
          <w:bCs/>
        </w:rPr>
        <w:t xml:space="preserve">, </w:t>
      </w:r>
      <w:r>
        <w:rPr>
          <w:b/>
          <w:bCs/>
        </w:rPr>
        <w:t>Kull O</w:t>
      </w:r>
      <w:r>
        <w:rPr>
          <w:b/>
          <w:bCs/>
        </w:rPr>
        <w:t xml:space="preserve">, </w:t>
      </w:r>
      <w:r>
        <w:rPr>
          <w:b/>
          <w:bCs/>
        </w:rPr>
        <w:t>Tenhunen JD</w:t>
      </w:r>
      <w:r>
        <w:t xml:space="preserve">. </w:t>
      </w:r>
      <w:r>
        <w:rPr>
          <w:b/>
          <w:bCs/>
        </w:rPr>
        <w:t>2015b</w:t>
      </w:r>
      <w:r>
        <w:t xml:space="preserve">. Variability in Leaf Morphology and Chemical Composition as a Function of Canopy Light Environment in Coexisting Deciduous Trees. </w:t>
      </w:r>
      <w:r>
        <w:rPr>
          <w:i/>
          <w:iCs/>
        </w:rPr>
        <w:t>International Journal of Plant Scie</w:t>
      </w:r>
      <w:r>
        <w:rPr>
          <w:i/>
          <w:iCs/>
        </w:rPr>
        <w:t>nces</w:t>
      </w:r>
      <w:r>
        <w:t>.</w:t>
      </w:r>
    </w:p>
    <w:p w14:paraId="48F3FC9B" w14:textId="77777777" w:rsidR="005D1570" w:rsidRDefault="00075BA3">
      <w:pPr>
        <w:pStyle w:val="Bibliography"/>
      </w:pPr>
      <w:bookmarkStart w:id="357" w:name="ref-niinemetsShapeLeafPhotosynthetic1999"/>
      <w:bookmarkEnd w:id="356"/>
      <w:r>
        <w:rPr>
          <w:b/>
          <w:bCs/>
        </w:rPr>
        <w:t>Niinemets Ü</w:t>
      </w:r>
      <w:r>
        <w:rPr>
          <w:b/>
          <w:bCs/>
        </w:rPr>
        <w:t xml:space="preserve">, </w:t>
      </w:r>
      <w:r>
        <w:rPr>
          <w:b/>
          <w:bCs/>
        </w:rPr>
        <w:t>Oja V</w:t>
      </w:r>
      <w:r>
        <w:rPr>
          <w:b/>
          <w:bCs/>
        </w:rPr>
        <w:t xml:space="preserve">, </w:t>
      </w:r>
      <w:r>
        <w:rPr>
          <w:b/>
          <w:bCs/>
        </w:rPr>
        <w:t>Kull O</w:t>
      </w:r>
      <w:r>
        <w:t xml:space="preserve">. </w:t>
      </w:r>
      <w:r>
        <w:rPr>
          <w:b/>
          <w:bCs/>
        </w:rPr>
        <w:t>1999</w:t>
      </w:r>
      <w:r>
        <w:t xml:space="preserve">. Shape of leaf photosynthetic electron transport versus temperature response curve is not constant along canopy light gradients in temperate deciduous trees. </w:t>
      </w:r>
      <w:r>
        <w:rPr>
          <w:i/>
          <w:iCs/>
        </w:rPr>
        <w:t>Plant, Cell &amp; Environment</w:t>
      </w:r>
      <w:r>
        <w:t xml:space="preserve"> </w:t>
      </w:r>
      <w:r>
        <w:rPr>
          <w:b/>
          <w:bCs/>
        </w:rPr>
        <w:t>22</w:t>
      </w:r>
      <w:r>
        <w:t>: 1497–1513.</w:t>
      </w:r>
    </w:p>
    <w:p w14:paraId="532E9DF9" w14:textId="77777777" w:rsidR="005D1570" w:rsidRDefault="00075BA3">
      <w:pPr>
        <w:pStyle w:val="Bibliography"/>
      </w:pPr>
      <w:bookmarkStart w:id="358" w:name="ref-niinemetsCanopyGradientsLeaf2004"/>
      <w:bookmarkEnd w:id="357"/>
      <w:r>
        <w:rPr>
          <w:b/>
          <w:bCs/>
        </w:rPr>
        <w:t>Niinemets Ü</w:t>
      </w:r>
      <w:r>
        <w:rPr>
          <w:b/>
          <w:bCs/>
        </w:rPr>
        <w:t xml:space="preserve">, </w:t>
      </w:r>
      <w:r>
        <w:rPr>
          <w:b/>
          <w:bCs/>
        </w:rPr>
        <w:t>Sonni</w:t>
      </w:r>
      <w:r>
        <w:rPr>
          <w:b/>
          <w:bCs/>
        </w:rPr>
        <w:t>nen E</w:t>
      </w:r>
      <w:r>
        <w:rPr>
          <w:b/>
          <w:bCs/>
        </w:rPr>
        <w:t xml:space="preserve">, </w:t>
      </w:r>
      <w:r>
        <w:rPr>
          <w:b/>
          <w:bCs/>
        </w:rPr>
        <w:t>Tobias M</w:t>
      </w:r>
      <w:r>
        <w:t xml:space="preserve">. </w:t>
      </w:r>
      <w:r>
        <w:rPr>
          <w:b/>
          <w:bCs/>
        </w:rPr>
        <w:t>2004</w:t>
      </w:r>
      <w:r>
        <w:t xml:space="preserve">. Canopy gradients in leaf intercellular CO2 mole fractions revisited: Interactions between leaf irradiance and water stress need consideration. </w:t>
      </w:r>
      <w:r>
        <w:rPr>
          <w:i/>
          <w:iCs/>
        </w:rPr>
        <w:t>Plant, Cell &amp; Environment</w:t>
      </w:r>
      <w:r>
        <w:t xml:space="preserve"> </w:t>
      </w:r>
      <w:r>
        <w:rPr>
          <w:b/>
          <w:bCs/>
        </w:rPr>
        <w:t>27</w:t>
      </w:r>
      <w:r>
        <w:t>: 569–583.</w:t>
      </w:r>
    </w:p>
    <w:p w14:paraId="3E6F473A" w14:textId="77777777" w:rsidR="005D1570" w:rsidRDefault="00075BA3">
      <w:pPr>
        <w:pStyle w:val="Bibliography"/>
      </w:pPr>
      <w:bookmarkStart w:id="359" w:name="ref-niinemetsHowLightTemperature2015"/>
      <w:bookmarkEnd w:id="358"/>
      <w:r>
        <w:rPr>
          <w:b/>
          <w:bCs/>
        </w:rPr>
        <w:t>Niinemets Ü</w:t>
      </w:r>
      <w:r>
        <w:rPr>
          <w:b/>
          <w:bCs/>
        </w:rPr>
        <w:t xml:space="preserve">, </w:t>
      </w:r>
      <w:r>
        <w:rPr>
          <w:b/>
          <w:bCs/>
        </w:rPr>
        <w:t>Sun Z</w:t>
      </w:r>
      <w:r>
        <w:t xml:space="preserve">. </w:t>
      </w:r>
      <w:r>
        <w:rPr>
          <w:b/>
          <w:bCs/>
        </w:rPr>
        <w:t>2015</w:t>
      </w:r>
      <w:r>
        <w:t>. How light, temperature, a</w:t>
      </w:r>
      <w:r>
        <w:t xml:space="preserve">nd measurement and growth [CO2] interactively control isoprene emission in hybrid aspen. </w:t>
      </w:r>
      <w:r>
        <w:rPr>
          <w:i/>
          <w:iCs/>
        </w:rPr>
        <w:t>J Exp Bot</w:t>
      </w:r>
      <w:r>
        <w:t xml:space="preserve"> </w:t>
      </w:r>
      <w:r>
        <w:rPr>
          <w:b/>
          <w:bCs/>
        </w:rPr>
        <w:t>66</w:t>
      </w:r>
      <w:r>
        <w:t>: 841–851.</w:t>
      </w:r>
    </w:p>
    <w:p w14:paraId="4E0C59E1" w14:textId="77777777" w:rsidR="005D1570" w:rsidRDefault="00075BA3">
      <w:pPr>
        <w:pStyle w:val="Bibliography"/>
      </w:pPr>
      <w:bookmarkStart w:id="360" w:name="X591d0a3681bd96fdd8728034462bc899826d770"/>
      <w:bookmarkEnd w:id="359"/>
      <w:r>
        <w:rPr>
          <w:b/>
          <w:bCs/>
        </w:rPr>
        <w:t>Niinemets Ü</w:t>
      </w:r>
      <w:r>
        <w:rPr>
          <w:b/>
          <w:bCs/>
        </w:rPr>
        <w:t xml:space="preserve">, </w:t>
      </w:r>
      <w:r>
        <w:rPr>
          <w:b/>
          <w:bCs/>
        </w:rPr>
        <w:t>Valladares F</w:t>
      </w:r>
      <w:r>
        <w:t xml:space="preserve">. </w:t>
      </w:r>
      <w:r>
        <w:rPr>
          <w:b/>
          <w:bCs/>
        </w:rPr>
        <w:t>2004</w:t>
      </w:r>
      <w:r>
        <w:t xml:space="preserve">. Photosynthetic Acclimation to Simultaneous and </w:t>
      </w:r>
      <w:r>
        <w:t xml:space="preserve">Interacting Environmental Stresses Along Natural Light Gradients: Optimality and Constraints. </w:t>
      </w:r>
      <w:r>
        <w:rPr>
          <w:i/>
          <w:iCs/>
        </w:rPr>
        <w:t>Plant Biology</w:t>
      </w:r>
      <w:r>
        <w:t xml:space="preserve"> </w:t>
      </w:r>
      <w:r>
        <w:rPr>
          <w:b/>
          <w:bCs/>
        </w:rPr>
        <w:t>6</w:t>
      </w:r>
      <w:r>
        <w:t>: 254–268.</w:t>
      </w:r>
    </w:p>
    <w:p w14:paraId="4AE0F676" w14:textId="77777777" w:rsidR="005D1570" w:rsidRDefault="00075BA3">
      <w:pPr>
        <w:pStyle w:val="Bibliography"/>
      </w:pPr>
      <w:bookmarkStart w:id="361" w:name="Xe321083f01c35f3ddd8a47385fe217465481b47"/>
      <w:bookmarkEnd w:id="360"/>
      <w:r>
        <w:rPr>
          <w:b/>
          <w:bCs/>
        </w:rPr>
        <w:t>Novick KA</w:t>
      </w:r>
      <w:r>
        <w:rPr>
          <w:b/>
          <w:bCs/>
        </w:rPr>
        <w:t xml:space="preserve">, </w:t>
      </w:r>
      <w:r>
        <w:rPr>
          <w:b/>
          <w:bCs/>
        </w:rPr>
        <w:t>Ficklin DL</w:t>
      </w:r>
      <w:r>
        <w:rPr>
          <w:b/>
          <w:bCs/>
        </w:rPr>
        <w:t xml:space="preserve">, </w:t>
      </w:r>
      <w:r>
        <w:rPr>
          <w:b/>
          <w:bCs/>
        </w:rPr>
        <w:t>Stoy PC</w:t>
      </w:r>
      <w:r>
        <w:rPr>
          <w:b/>
          <w:bCs/>
        </w:rPr>
        <w:t xml:space="preserve">, </w:t>
      </w:r>
      <w:r>
        <w:rPr>
          <w:b/>
          <w:bCs/>
        </w:rPr>
        <w:t>Williams CA</w:t>
      </w:r>
      <w:r>
        <w:rPr>
          <w:b/>
          <w:bCs/>
        </w:rPr>
        <w:t xml:space="preserve">, </w:t>
      </w:r>
      <w:r>
        <w:rPr>
          <w:b/>
          <w:bCs/>
        </w:rPr>
        <w:t>Bohrer G</w:t>
      </w:r>
      <w:r>
        <w:rPr>
          <w:b/>
          <w:bCs/>
        </w:rPr>
        <w:t xml:space="preserve">, </w:t>
      </w:r>
      <w:r>
        <w:rPr>
          <w:b/>
          <w:bCs/>
        </w:rPr>
        <w:t>Oishi AC</w:t>
      </w:r>
      <w:r>
        <w:rPr>
          <w:b/>
          <w:bCs/>
        </w:rPr>
        <w:t xml:space="preserve">, </w:t>
      </w:r>
      <w:r>
        <w:rPr>
          <w:b/>
          <w:bCs/>
        </w:rPr>
        <w:t>Papuga SA</w:t>
      </w:r>
      <w:r>
        <w:rPr>
          <w:b/>
          <w:bCs/>
        </w:rPr>
        <w:t xml:space="preserve">, </w:t>
      </w:r>
      <w:r>
        <w:rPr>
          <w:b/>
          <w:bCs/>
        </w:rPr>
        <w:t>Blanken PD</w:t>
      </w:r>
      <w:r>
        <w:rPr>
          <w:b/>
          <w:bCs/>
        </w:rPr>
        <w:t xml:space="preserve">, </w:t>
      </w:r>
      <w:r>
        <w:rPr>
          <w:b/>
          <w:bCs/>
        </w:rPr>
        <w:t>Noormets A</w:t>
      </w:r>
      <w:r>
        <w:rPr>
          <w:b/>
          <w:bCs/>
        </w:rPr>
        <w:t xml:space="preserve">, </w:t>
      </w:r>
      <w:r>
        <w:rPr>
          <w:b/>
          <w:bCs/>
        </w:rPr>
        <w:t>Sulman BN</w:t>
      </w:r>
      <w:r>
        <w:rPr>
          <w:b/>
          <w:bCs/>
        </w:rPr>
        <w:t xml:space="preserve">, </w:t>
      </w:r>
      <w:r>
        <w:rPr>
          <w:b/>
          <w:bCs/>
          <w:i/>
          <w:iCs/>
        </w:rPr>
        <w:t>et al.</w:t>
      </w:r>
      <w:r>
        <w:t xml:space="preserve"> </w:t>
      </w:r>
      <w:r>
        <w:rPr>
          <w:b/>
          <w:bCs/>
        </w:rPr>
        <w:t>2016</w:t>
      </w:r>
      <w:r>
        <w:t>. The increasi</w:t>
      </w:r>
      <w:r>
        <w:t xml:space="preserve">ng importance of atmospheric demand for ecosystem water and carbon fluxes. </w:t>
      </w:r>
      <w:r>
        <w:rPr>
          <w:i/>
          <w:iCs/>
        </w:rPr>
        <w:t>Nature Climate Change</w:t>
      </w:r>
      <w:r>
        <w:t xml:space="preserve"> </w:t>
      </w:r>
      <w:r>
        <w:rPr>
          <w:b/>
          <w:bCs/>
        </w:rPr>
        <w:t>6</w:t>
      </w:r>
      <w:r>
        <w:t>: 1023–1027.</w:t>
      </w:r>
    </w:p>
    <w:p w14:paraId="335BF205" w14:textId="77777777" w:rsidR="005D1570" w:rsidRDefault="00075BA3">
      <w:pPr>
        <w:pStyle w:val="Bibliography"/>
      </w:pPr>
      <w:bookmarkStart w:id="362" w:name="ref-osullivanThermalLimitsLeaf2017"/>
      <w:bookmarkEnd w:id="361"/>
      <w:r>
        <w:rPr>
          <w:b/>
          <w:bCs/>
        </w:rPr>
        <w:lastRenderedPageBreak/>
        <w:t>O’Sullivan OS</w:t>
      </w:r>
      <w:r>
        <w:rPr>
          <w:b/>
          <w:bCs/>
        </w:rPr>
        <w:t xml:space="preserve">, </w:t>
      </w:r>
      <w:r>
        <w:rPr>
          <w:b/>
          <w:bCs/>
        </w:rPr>
        <w:t>Heskel MA</w:t>
      </w:r>
      <w:r>
        <w:rPr>
          <w:b/>
          <w:bCs/>
        </w:rPr>
        <w:t xml:space="preserve">, </w:t>
      </w:r>
      <w:r>
        <w:rPr>
          <w:b/>
          <w:bCs/>
        </w:rPr>
        <w:t>Reich PB</w:t>
      </w:r>
      <w:r>
        <w:rPr>
          <w:b/>
          <w:bCs/>
        </w:rPr>
        <w:t xml:space="preserve">, </w:t>
      </w:r>
      <w:r>
        <w:rPr>
          <w:b/>
          <w:bCs/>
        </w:rPr>
        <w:t>Tjoelker MG</w:t>
      </w:r>
      <w:r>
        <w:rPr>
          <w:b/>
          <w:bCs/>
        </w:rPr>
        <w:t xml:space="preserve">, </w:t>
      </w:r>
      <w:r>
        <w:rPr>
          <w:b/>
          <w:bCs/>
        </w:rPr>
        <w:t>Weerasinghe LK</w:t>
      </w:r>
      <w:r>
        <w:rPr>
          <w:b/>
          <w:bCs/>
        </w:rPr>
        <w:t xml:space="preserve">, </w:t>
      </w:r>
      <w:r>
        <w:rPr>
          <w:b/>
          <w:bCs/>
        </w:rPr>
        <w:t>Penillard A</w:t>
      </w:r>
      <w:r>
        <w:rPr>
          <w:b/>
          <w:bCs/>
        </w:rPr>
        <w:t xml:space="preserve">, </w:t>
      </w:r>
      <w:r>
        <w:rPr>
          <w:b/>
          <w:bCs/>
        </w:rPr>
        <w:t>Zhu L</w:t>
      </w:r>
      <w:r>
        <w:rPr>
          <w:b/>
          <w:bCs/>
        </w:rPr>
        <w:t xml:space="preserve">, </w:t>
      </w:r>
      <w:r>
        <w:rPr>
          <w:b/>
          <w:bCs/>
        </w:rPr>
        <w:t>Egerton JJG</w:t>
      </w:r>
      <w:r>
        <w:rPr>
          <w:b/>
          <w:bCs/>
        </w:rPr>
        <w:t xml:space="preserve">, </w:t>
      </w:r>
      <w:r>
        <w:rPr>
          <w:b/>
          <w:bCs/>
        </w:rPr>
        <w:t>Bloomfield KJ</w:t>
      </w:r>
      <w:r>
        <w:rPr>
          <w:b/>
          <w:bCs/>
        </w:rPr>
        <w:t xml:space="preserve">, </w:t>
      </w:r>
      <w:r>
        <w:rPr>
          <w:b/>
          <w:bCs/>
        </w:rPr>
        <w:t>Creek D</w:t>
      </w:r>
      <w:r>
        <w:rPr>
          <w:b/>
          <w:bCs/>
        </w:rPr>
        <w:t xml:space="preserve">, </w:t>
      </w:r>
      <w:r>
        <w:rPr>
          <w:b/>
          <w:bCs/>
          <w:i/>
          <w:iCs/>
        </w:rPr>
        <w:t>et al.</w:t>
      </w:r>
      <w:r>
        <w:t xml:space="preserve"> </w:t>
      </w:r>
      <w:r>
        <w:rPr>
          <w:b/>
          <w:bCs/>
        </w:rPr>
        <w:t>2017</w:t>
      </w:r>
      <w:r>
        <w:t>. Thermal li</w:t>
      </w:r>
      <w:r>
        <w:t xml:space="preserve">mits of leaf metabolism across biomes. </w:t>
      </w:r>
      <w:r>
        <w:rPr>
          <w:i/>
          <w:iCs/>
        </w:rPr>
        <w:t>Global Change Biology</w:t>
      </w:r>
      <w:r>
        <w:t xml:space="preserve"> </w:t>
      </w:r>
      <w:r>
        <w:rPr>
          <w:b/>
          <w:bCs/>
        </w:rPr>
        <w:t>23</w:t>
      </w:r>
      <w:r>
        <w:t>: 209–223.</w:t>
      </w:r>
    </w:p>
    <w:p w14:paraId="69608BE5" w14:textId="77777777" w:rsidR="005D1570" w:rsidRDefault="00075BA3">
      <w:pPr>
        <w:pStyle w:val="Bibliography"/>
      </w:pPr>
      <w:bookmarkStart w:id="363" w:name="ref-oishiWarmerTemperaturesReduce2018"/>
      <w:bookmarkEnd w:id="362"/>
      <w:r>
        <w:rPr>
          <w:b/>
          <w:bCs/>
        </w:rPr>
        <w:t>Oishi AC</w:t>
      </w:r>
      <w:r>
        <w:rPr>
          <w:b/>
          <w:bCs/>
        </w:rPr>
        <w:t xml:space="preserve">, </w:t>
      </w:r>
      <w:r>
        <w:rPr>
          <w:b/>
          <w:bCs/>
        </w:rPr>
        <w:t>Miniat CF</w:t>
      </w:r>
      <w:r>
        <w:rPr>
          <w:b/>
          <w:bCs/>
        </w:rPr>
        <w:t xml:space="preserve">, </w:t>
      </w:r>
      <w:r>
        <w:rPr>
          <w:b/>
          <w:bCs/>
        </w:rPr>
        <w:t>Novick KA</w:t>
      </w:r>
      <w:r>
        <w:rPr>
          <w:b/>
          <w:bCs/>
        </w:rPr>
        <w:t xml:space="preserve">, </w:t>
      </w:r>
      <w:r>
        <w:rPr>
          <w:b/>
          <w:bCs/>
        </w:rPr>
        <w:t>Brantley ST</w:t>
      </w:r>
      <w:r>
        <w:rPr>
          <w:b/>
          <w:bCs/>
        </w:rPr>
        <w:t xml:space="preserve">, </w:t>
      </w:r>
      <w:r>
        <w:rPr>
          <w:b/>
          <w:bCs/>
        </w:rPr>
        <w:t>Vose JM</w:t>
      </w:r>
      <w:r>
        <w:rPr>
          <w:b/>
          <w:bCs/>
        </w:rPr>
        <w:t xml:space="preserve">, </w:t>
      </w:r>
      <w:r>
        <w:rPr>
          <w:b/>
          <w:bCs/>
        </w:rPr>
        <w:t>Walker JT</w:t>
      </w:r>
      <w:r>
        <w:t xml:space="preserve">. </w:t>
      </w:r>
      <w:r>
        <w:rPr>
          <w:b/>
          <w:bCs/>
        </w:rPr>
        <w:t>2018</w:t>
      </w:r>
      <w:r>
        <w:t>. Warmer temperatures reduce net carbon uptake, but do not affect water use, in a mature southern Appalachian for</w:t>
      </w:r>
      <w:r>
        <w:t xml:space="preserve">est. </w:t>
      </w:r>
      <w:r>
        <w:rPr>
          <w:i/>
          <w:iCs/>
        </w:rPr>
        <w:t>Agricultural and Forest Meteorology</w:t>
      </w:r>
      <w:r>
        <w:t xml:space="preserve"> </w:t>
      </w:r>
      <w:r>
        <w:rPr>
          <w:b/>
          <w:bCs/>
        </w:rPr>
        <w:t>252</w:t>
      </w:r>
      <w:r>
        <w:t>: 269–282.</w:t>
      </w:r>
    </w:p>
    <w:p w14:paraId="37E3C77A" w14:textId="77777777" w:rsidR="005D1570" w:rsidRDefault="00075BA3">
      <w:pPr>
        <w:pStyle w:val="Bibliography"/>
      </w:pPr>
      <w:bookmarkStart w:id="364" w:name="ref-oldhamHydrostaticGradientNot2010"/>
      <w:bookmarkEnd w:id="363"/>
      <w:r>
        <w:rPr>
          <w:b/>
          <w:bCs/>
        </w:rPr>
        <w:t>Oldham AR</w:t>
      </w:r>
      <w:r>
        <w:rPr>
          <w:b/>
          <w:bCs/>
        </w:rPr>
        <w:t xml:space="preserve">, </w:t>
      </w:r>
      <w:r>
        <w:rPr>
          <w:b/>
          <w:bCs/>
        </w:rPr>
        <w:t>Sillett SC</w:t>
      </w:r>
      <w:r>
        <w:rPr>
          <w:b/>
          <w:bCs/>
        </w:rPr>
        <w:t xml:space="preserve">, </w:t>
      </w:r>
      <w:r>
        <w:rPr>
          <w:b/>
          <w:bCs/>
        </w:rPr>
        <w:t>Tomescu AMF</w:t>
      </w:r>
      <w:r>
        <w:rPr>
          <w:b/>
          <w:bCs/>
        </w:rPr>
        <w:t xml:space="preserve">, </w:t>
      </w:r>
      <w:r>
        <w:rPr>
          <w:b/>
          <w:bCs/>
        </w:rPr>
        <w:t>Koch GW</w:t>
      </w:r>
      <w:r>
        <w:t xml:space="preserve">. </w:t>
      </w:r>
      <w:r>
        <w:rPr>
          <w:b/>
          <w:bCs/>
        </w:rPr>
        <w:t>2010</w:t>
      </w:r>
      <w:r>
        <w:t xml:space="preserve">. The hydrostatic gradient, not light availability, drives height-related variation in Sequoia sempervirens (Cupressaceae) leaf anatomy. </w:t>
      </w:r>
      <w:r>
        <w:rPr>
          <w:i/>
          <w:iCs/>
        </w:rPr>
        <w:t>American Journal of Botany</w:t>
      </w:r>
      <w:r>
        <w:t xml:space="preserve"> </w:t>
      </w:r>
      <w:r>
        <w:rPr>
          <w:b/>
          <w:bCs/>
        </w:rPr>
        <w:t>97</w:t>
      </w:r>
      <w:r>
        <w:t>: 1087–1097.</w:t>
      </w:r>
    </w:p>
    <w:p w14:paraId="386873C1" w14:textId="77777777" w:rsidR="005D1570" w:rsidRDefault="00075BA3">
      <w:pPr>
        <w:pStyle w:val="Bibliography"/>
      </w:pPr>
      <w:bookmarkStart w:id="365" w:name="ref-olsonPlantHeightHydraulic2018"/>
      <w:bookmarkEnd w:id="364"/>
      <w:r>
        <w:rPr>
          <w:b/>
          <w:bCs/>
        </w:rPr>
        <w:t>Olson ME</w:t>
      </w:r>
      <w:r>
        <w:rPr>
          <w:b/>
          <w:bCs/>
        </w:rPr>
        <w:t xml:space="preserve">, </w:t>
      </w:r>
      <w:r>
        <w:rPr>
          <w:b/>
          <w:bCs/>
        </w:rPr>
        <w:t>Soriano D</w:t>
      </w:r>
      <w:r>
        <w:rPr>
          <w:b/>
          <w:bCs/>
        </w:rPr>
        <w:t xml:space="preserve">, </w:t>
      </w:r>
      <w:r>
        <w:rPr>
          <w:b/>
          <w:bCs/>
        </w:rPr>
        <w:t>Rosell JA</w:t>
      </w:r>
      <w:r>
        <w:rPr>
          <w:b/>
          <w:bCs/>
        </w:rPr>
        <w:t xml:space="preserve">, </w:t>
      </w:r>
      <w:r>
        <w:rPr>
          <w:b/>
          <w:bCs/>
        </w:rPr>
        <w:t>Anfodillo T</w:t>
      </w:r>
      <w:r>
        <w:rPr>
          <w:b/>
          <w:bCs/>
        </w:rPr>
        <w:t xml:space="preserve">, </w:t>
      </w:r>
      <w:r>
        <w:rPr>
          <w:b/>
          <w:bCs/>
        </w:rPr>
        <w:t>Donoghue MJ</w:t>
      </w:r>
      <w:r>
        <w:rPr>
          <w:b/>
          <w:bCs/>
        </w:rPr>
        <w:t xml:space="preserve">, </w:t>
      </w:r>
      <w:r>
        <w:rPr>
          <w:b/>
          <w:bCs/>
        </w:rPr>
        <w:t>Edwards EJ</w:t>
      </w:r>
      <w:r>
        <w:rPr>
          <w:b/>
          <w:bCs/>
        </w:rPr>
        <w:t xml:space="preserve">, </w:t>
      </w:r>
      <w:r>
        <w:rPr>
          <w:b/>
          <w:bCs/>
        </w:rPr>
        <w:t>León-Gó</w:t>
      </w:r>
      <w:r>
        <w:rPr>
          <w:b/>
          <w:bCs/>
        </w:rPr>
        <w:t>mez C</w:t>
      </w:r>
      <w:r>
        <w:rPr>
          <w:b/>
          <w:bCs/>
        </w:rPr>
        <w:t xml:space="preserve">, </w:t>
      </w:r>
      <w:r>
        <w:rPr>
          <w:b/>
          <w:bCs/>
        </w:rPr>
        <w:t>Dawson T</w:t>
      </w:r>
      <w:r>
        <w:rPr>
          <w:b/>
          <w:bCs/>
        </w:rPr>
        <w:t xml:space="preserve">, </w:t>
      </w:r>
      <w:r>
        <w:rPr>
          <w:b/>
          <w:bCs/>
        </w:rPr>
        <w:t>Martínez JJC</w:t>
      </w:r>
      <w:r>
        <w:rPr>
          <w:b/>
          <w:bCs/>
        </w:rPr>
        <w:t xml:space="preserve">, </w:t>
      </w:r>
      <w:r>
        <w:rPr>
          <w:b/>
          <w:bCs/>
        </w:rPr>
        <w:t>Castorena M</w:t>
      </w:r>
      <w:r>
        <w:rPr>
          <w:b/>
          <w:bCs/>
        </w:rPr>
        <w:t xml:space="preserve">, </w:t>
      </w:r>
      <w:r>
        <w:rPr>
          <w:b/>
          <w:bCs/>
          <w:i/>
          <w:iCs/>
        </w:rPr>
        <w:t>et al.</w:t>
      </w:r>
      <w:r>
        <w:t xml:space="preserve"> </w:t>
      </w:r>
      <w:r>
        <w:rPr>
          <w:b/>
          <w:bCs/>
        </w:rPr>
        <w:t>2018</w:t>
      </w:r>
      <w:r>
        <w:t xml:space="preserve">. Plant height and hydraulic vulnerability to drought and cold. </w:t>
      </w:r>
      <w:r>
        <w:rPr>
          <w:i/>
          <w:iCs/>
        </w:rPr>
        <w:t>PNAS</w:t>
      </w:r>
      <w:r>
        <w:t xml:space="preserve"> </w:t>
      </w:r>
      <w:r>
        <w:rPr>
          <w:b/>
          <w:bCs/>
        </w:rPr>
        <w:t>115</w:t>
      </w:r>
      <w:r>
        <w:t>: 7551–7556.</w:t>
      </w:r>
    </w:p>
    <w:p w14:paraId="1A2D8430" w14:textId="77777777" w:rsidR="005D1570" w:rsidRDefault="00075BA3">
      <w:pPr>
        <w:pStyle w:val="Bibliography"/>
      </w:pPr>
      <w:bookmarkStart w:id="366" w:name="ref-osadaLeafDynamicsMaintenance2001"/>
      <w:bookmarkEnd w:id="365"/>
      <w:r>
        <w:rPr>
          <w:b/>
          <w:bCs/>
        </w:rPr>
        <w:t>Osada N</w:t>
      </w:r>
      <w:r>
        <w:rPr>
          <w:b/>
          <w:bCs/>
        </w:rPr>
        <w:t xml:space="preserve">, </w:t>
      </w:r>
      <w:r>
        <w:rPr>
          <w:b/>
          <w:bCs/>
        </w:rPr>
        <w:t>Takeda H</w:t>
      </w:r>
      <w:r>
        <w:rPr>
          <w:b/>
          <w:bCs/>
        </w:rPr>
        <w:t xml:space="preserve">, </w:t>
      </w:r>
      <w:r>
        <w:rPr>
          <w:b/>
          <w:bCs/>
        </w:rPr>
        <w:t>Furukawa A</w:t>
      </w:r>
      <w:r>
        <w:rPr>
          <w:b/>
          <w:bCs/>
        </w:rPr>
        <w:t xml:space="preserve">, </w:t>
      </w:r>
      <w:r>
        <w:rPr>
          <w:b/>
          <w:bCs/>
        </w:rPr>
        <w:t>Awang M</w:t>
      </w:r>
      <w:r>
        <w:t xml:space="preserve">. </w:t>
      </w:r>
      <w:r>
        <w:rPr>
          <w:b/>
          <w:bCs/>
        </w:rPr>
        <w:t>2001</w:t>
      </w:r>
      <w:r>
        <w:t>. Leaf Dynamics and Maintenance of Tree Crowns in a Malaysian Rain Fores</w:t>
      </w:r>
      <w:r>
        <w:t xml:space="preserve">t Stand. </w:t>
      </w:r>
      <w:r>
        <w:rPr>
          <w:i/>
          <w:iCs/>
        </w:rPr>
        <w:t>Journal of Ecology</w:t>
      </w:r>
      <w:r>
        <w:t xml:space="preserve"> </w:t>
      </w:r>
      <w:r>
        <w:rPr>
          <w:b/>
          <w:bCs/>
        </w:rPr>
        <w:t>89</w:t>
      </w:r>
      <w:r>
        <w:t>: 774–782.</w:t>
      </w:r>
    </w:p>
    <w:p w14:paraId="5F34ED71" w14:textId="77777777" w:rsidR="005D1570" w:rsidRDefault="00075BA3">
      <w:pPr>
        <w:pStyle w:val="Bibliography"/>
      </w:pPr>
      <w:bookmarkStart w:id="367" w:name="X5349a2a590687dae1d302b9d843e94191f30bb0"/>
      <w:bookmarkEnd w:id="366"/>
      <w:r>
        <w:rPr>
          <w:b/>
          <w:bCs/>
        </w:rPr>
        <w:t>Ozanne CMP</w:t>
      </w:r>
      <w:r>
        <w:t xml:space="preserve">. </w:t>
      </w:r>
      <w:r>
        <w:rPr>
          <w:b/>
          <w:bCs/>
        </w:rPr>
        <w:t>2003</w:t>
      </w:r>
      <w:r>
        <w:t xml:space="preserve">. Biodiversity Meets the Atmosphere: A Global View of Forest Canopies. </w:t>
      </w:r>
      <w:r>
        <w:rPr>
          <w:i/>
          <w:iCs/>
        </w:rPr>
        <w:t>Science</w:t>
      </w:r>
      <w:r>
        <w:t xml:space="preserve"> </w:t>
      </w:r>
      <w:r>
        <w:rPr>
          <w:b/>
          <w:bCs/>
        </w:rPr>
        <w:t>301</w:t>
      </w:r>
      <w:r>
        <w:t>: 183–186.</w:t>
      </w:r>
    </w:p>
    <w:p w14:paraId="0C85F73F" w14:textId="77777777" w:rsidR="005D1570" w:rsidRDefault="00075BA3">
      <w:pPr>
        <w:pStyle w:val="Bibliography"/>
      </w:pPr>
      <w:bookmarkStart w:id="368" w:name="X52f4896d88c935483be9f5e77d74ba89b4f43b9"/>
      <w:bookmarkEnd w:id="367"/>
      <w:r>
        <w:rPr>
          <w:b/>
          <w:bCs/>
        </w:rPr>
        <w:t>Panditharathna PAKAK</w:t>
      </w:r>
      <w:r>
        <w:rPr>
          <w:b/>
          <w:bCs/>
        </w:rPr>
        <w:t xml:space="preserve">, </w:t>
      </w:r>
      <w:r>
        <w:rPr>
          <w:b/>
          <w:bCs/>
        </w:rPr>
        <w:t>Singhakumara BMP</w:t>
      </w:r>
      <w:r>
        <w:rPr>
          <w:b/>
          <w:bCs/>
        </w:rPr>
        <w:t xml:space="preserve">, </w:t>
      </w:r>
      <w:r>
        <w:rPr>
          <w:b/>
          <w:bCs/>
        </w:rPr>
        <w:t>Griscom HP</w:t>
      </w:r>
      <w:r>
        <w:rPr>
          <w:b/>
          <w:bCs/>
        </w:rPr>
        <w:t xml:space="preserve">, </w:t>
      </w:r>
      <w:r>
        <w:rPr>
          <w:b/>
          <w:bCs/>
        </w:rPr>
        <w:t>Ashton MS</w:t>
      </w:r>
      <w:r>
        <w:t xml:space="preserve">. </w:t>
      </w:r>
      <w:r>
        <w:rPr>
          <w:b/>
          <w:bCs/>
        </w:rPr>
        <w:t>2008</w:t>
      </w:r>
      <w:r>
        <w:t xml:space="preserve">. Change in leaf structure in relation </w:t>
      </w:r>
      <w:r>
        <w:t xml:space="preserve">to crown position and size class for tree species within a Sri Lankan tropical rain forest. </w:t>
      </w:r>
      <w:r>
        <w:rPr>
          <w:i/>
          <w:iCs/>
        </w:rPr>
        <w:t>Botany</w:t>
      </w:r>
      <w:r>
        <w:t xml:space="preserve"> </w:t>
      </w:r>
      <w:r>
        <w:rPr>
          <w:b/>
          <w:bCs/>
        </w:rPr>
        <w:t>86</w:t>
      </w:r>
      <w:r>
        <w:t>: 633–640.</w:t>
      </w:r>
    </w:p>
    <w:p w14:paraId="0A6AF4A5" w14:textId="77777777" w:rsidR="005D1570" w:rsidRDefault="00075BA3">
      <w:pPr>
        <w:pStyle w:val="Bibliography"/>
      </w:pPr>
      <w:bookmarkStart w:id="369" w:name="X4d2953009f091dbd10cf581df3453e1bbdedf64"/>
      <w:bookmarkEnd w:id="368"/>
      <w:r>
        <w:rPr>
          <w:b/>
          <w:bCs/>
        </w:rPr>
        <w:t>Parker GG</w:t>
      </w:r>
      <w:r>
        <w:rPr>
          <w:b/>
          <w:bCs/>
        </w:rPr>
        <w:t xml:space="preserve">, </w:t>
      </w:r>
      <w:r>
        <w:rPr>
          <w:b/>
          <w:bCs/>
        </w:rPr>
        <w:t>Fitzjarrald DR</w:t>
      </w:r>
      <w:r>
        <w:rPr>
          <w:b/>
          <w:bCs/>
        </w:rPr>
        <w:t xml:space="preserve">, </w:t>
      </w:r>
      <w:r>
        <w:rPr>
          <w:b/>
          <w:bCs/>
        </w:rPr>
        <w:t>Gonçalves Sampaio IC</w:t>
      </w:r>
      <w:r>
        <w:t xml:space="preserve">. </w:t>
      </w:r>
      <w:r>
        <w:rPr>
          <w:b/>
          <w:bCs/>
        </w:rPr>
        <w:t>2019</w:t>
      </w:r>
      <w:r>
        <w:t>. Consequences of environmental heterogeneity for the photosynthetic light environment of a</w:t>
      </w:r>
      <w:r>
        <w:t xml:space="preserve"> tropical forest. </w:t>
      </w:r>
      <w:r>
        <w:rPr>
          <w:i/>
          <w:iCs/>
        </w:rPr>
        <w:t>Agricultural and Forest Meteorology</w:t>
      </w:r>
      <w:r>
        <w:t xml:space="preserve"> </w:t>
      </w:r>
      <w:r>
        <w:rPr>
          <w:b/>
          <w:bCs/>
        </w:rPr>
        <w:t>278</w:t>
      </w:r>
      <w:r>
        <w:t>: 107661.</w:t>
      </w:r>
    </w:p>
    <w:p w14:paraId="44381FBB" w14:textId="77777777" w:rsidR="005D1570" w:rsidRDefault="00075BA3">
      <w:pPr>
        <w:pStyle w:val="Bibliography"/>
      </w:pPr>
      <w:bookmarkStart w:id="370" w:name="ref-parkerVerticalProfileCanopy1989"/>
      <w:bookmarkEnd w:id="369"/>
      <w:r>
        <w:rPr>
          <w:b/>
          <w:bCs/>
        </w:rPr>
        <w:t>Parker GG</w:t>
      </w:r>
      <w:r>
        <w:rPr>
          <w:b/>
          <w:bCs/>
        </w:rPr>
        <w:t xml:space="preserve">, </w:t>
      </w:r>
      <w:r>
        <w:rPr>
          <w:b/>
          <w:bCs/>
        </w:rPr>
        <w:t>O’Neill JP</w:t>
      </w:r>
      <w:r>
        <w:rPr>
          <w:b/>
          <w:bCs/>
        </w:rPr>
        <w:t xml:space="preserve">, </w:t>
      </w:r>
      <w:r>
        <w:rPr>
          <w:b/>
          <w:bCs/>
        </w:rPr>
        <w:t>work(s): DHR</w:t>
      </w:r>
      <w:r>
        <w:t xml:space="preserve">. </w:t>
      </w:r>
      <w:r>
        <w:rPr>
          <w:b/>
          <w:bCs/>
        </w:rPr>
        <w:t>1989</w:t>
      </w:r>
      <w:r>
        <w:t xml:space="preserve">. Vertical Profile and Canopy Organization in a Mixed Deciduous Forest. </w:t>
      </w:r>
      <w:r>
        <w:rPr>
          <w:i/>
          <w:iCs/>
        </w:rPr>
        <w:t>Vegetatio</w:t>
      </w:r>
      <w:r>
        <w:t xml:space="preserve"> </w:t>
      </w:r>
      <w:r>
        <w:rPr>
          <w:b/>
          <w:bCs/>
        </w:rPr>
        <w:t>85</w:t>
      </w:r>
      <w:r>
        <w:t>: 1–11.</w:t>
      </w:r>
    </w:p>
    <w:p w14:paraId="38260ED8" w14:textId="77777777" w:rsidR="005D1570" w:rsidRDefault="00075BA3">
      <w:pPr>
        <w:pStyle w:val="Bibliography"/>
      </w:pPr>
      <w:bookmarkStart w:id="371" w:name="ref-parkerStructuralPhenologyLeaf2004"/>
      <w:bookmarkEnd w:id="370"/>
      <w:r>
        <w:rPr>
          <w:b/>
          <w:bCs/>
        </w:rPr>
        <w:t>Parker GG</w:t>
      </w:r>
      <w:r>
        <w:rPr>
          <w:b/>
          <w:bCs/>
        </w:rPr>
        <w:t xml:space="preserve">, </w:t>
      </w:r>
      <w:r>
        <w:rPr>
          <w:b/>
          <w:bCs/>
        </w:rPr>
        <w:t>Tibbs DJ</w:t>
      </w:r>
      <w:r>
        <w:t xml:space="preserve">. </w:t>
      </w:r>
      <w:r>
        <w:rPr>
          <w:b/>
          <w:bCs/>
        </w:rPr>
        <w:t>2004</w:t>
      </w:r>
      <w:r>
        <w:t xml:space="preserve">. Structural Phenology </w:t>
      </w:r>
      <w:r>
        <w:t>of the Leaf Community in the Canopy of a Liriodendron tulipifera L. Forest in Maryland, USA. : 11.</w:t>
      </w:r>
    </w:p>
    <w:p w14:paraId="27143A01" w14:textId="77777777" w:rsidR="005D1570" w:rsidRDefault="00075BA3">
      <w:pPr>
        <w:pStyle w:val="Bibliography"/>
      </w:pPr>
      <w:bookmarkStart w:id="372" w:name="ref-pauTropicalForestTemperature2018"/>
      <w:bookmarkEnd w:id="371"/>
      <w:r>
        <w:rPr>
          <w:b/>
          <w:bCs/>
        </w:rPr>
        <w:t>Pau S</w:t>
      </w:r>
      <w:r>
        <w:rPr>
          <w:b/>
          <w:bCs/>
        </w:rPr>
        <w:t xml:space="preserve">, </w:t>
      </w:r>
      <w:r>
        <w:rPr>
          <w:b/>
          <w:bCs/>
        </w:rPr>
        <w:t>Detto M</w:t>
      </w:r>
      <w:r>
        <w:rPr>
          <w:b/>
          <w:bCs/>
        </w:rPr>
        <w:t xml:space="preserve">, </w:t>
      </w:r>
      <w:r>
        <w:rPr>
          <w:b/>
          <w:bCs/>
        </w:rPr>
        <w:t>Kim Y</w:t>
      </w:r>
      <w:r>
        <w:rPr>
          <w:b/>
          <w:bCs/>
        </w:rPr>
        <w:t xml:space="preserve">, </w:t>
      </w:r>
      <w:r>
        <w:rPr>
          <w:b/>
          <w:bCs/>
        </w:rPr>
        <w:t>Still CJ</w:t>
      </w:r>
      <w:r>
        <w:t xml:space="preserve">. </w:t>
      </w:r>
      <w:r>
        <w:rPr>
          <w:b/>
          <w:bCs/>
        </w:rPr>
        <w:t>2018</w:t>
      </w:r>
      <w:r>
        <w:t xml:space="preserve">. Tropical forest temperature thresholds for gross primary productivity. </w:t>
      </w:r>
      <w:r>
        <w:rPr>
          <w:i/>
          <w:iCs/>
        </w:rPr>
        <w:t>Ecosphere</w:t>
      </w:r>
      <w:r>
        <w:t xml:space="preserve"> </w:t>
      </w:r>
      <w:r>
        <w:rPr>
          <w:b/>
          <w:bCs/>
        </w:rPr>
        <w:t>9</w:t>
      </w:r>
      <w:r>
        <w:t>: e02311.</w:t>
      </w:r>
    </w:p>
    <w:p w14:paraId="4E02016B" w14:textId="77777777" w:rsidR="005D1570" w:rsidRDefault="00075BA3">
      <w:pPr>
        <w:pStyle w:val="Bibliography"/>
      </w:pPr>
      <w:bookmarkStart w:id="373" w:name="ref-penmanWeatherWheatEssay1960"/>
      <w:bookmarkEnd w:id="372"/>
      <w:r>
        <w:rPr>
          <w:b/>
          <w:bCs/>
        </w:rPr>
        <w:t>Penman HL</w:t>
      </w:r>
      <w:r>
        <w:rPr>
          <w:b/>
          <w:bCs/>
        </w:rPr>
        <w:t xml:space="preserve">, </w:t>
      </w:r>
      <w:r>
        <w:rPr>
          <w:b/>
          <w:bCs/>
        </w:rPr>
        <w:t>Long IF</w:t>
      </w:r>
      <w:r>
        <w:t xml:space="preserve">. </w:t>
      </w:r>
      <w:r>
        <w:rPr>
          <w:b/>
          <w:bCs/>
        </w:rPr>
        <w:t>1960</w:t>
      </w:r>
      <w:r>
        <w:t xml:space="preserve">. </w:t>
      </w:r>
      <w:r>
        <w:t xml:space="preserve">Weather in wheat : An essay in micro-meteorology. </w:t>
      </w:r>
      <w:r>
        <w:rPr>
          <w:i/>
          <w:iCs/>
        </w:rPr>
        <w:t>Quarterly Journal of the Royal Meteorological Society</w:t>
      </w:r>
      <w:r>
        <w:t xml:space="preserve"> </w:t>
      </w:r>
      <w:r>
        <w:rPr>
          <w:b/>
          <w:bCs/>
        </w:rPr>
        <w:t>86</w:t>
      </w:r>
      <w:r>
        <w:t>: 16–50.</w:t>
      </w:r>
    </w:p>
    <w:p w14:paraId="3DFD4388" w14:textId="77777777" w:rsidR="005D1570" w:rsidRDefault="00075BA3">
      <w:pPr>
        <w:pStyle w:val="Bibliography"/>
      </w:pPr>
      <w:bookmarkStart w:id="374" w:name="ref-perezIncreasingHumidityThreatens2018"/>
      <w:bookmarkEnd w:id="373"/>
      <w:r>
        <w:rPr>
          <w:b/>
          <w:bCs/>
        </w:rPr>
        <w:t>Perez TM</w:t>
      </w:r>
      <w:r>
        <w:rPr>
          <w:b/>
          <w:bCs/>
        </w:rPr>
        <w:t xml:space="preserve">, </w:t>
      </w:r>
      <w:r>
        <w:rPr>
          <w:b/>
          <w:bCs/>
        </w:rPr>
        <w:t>Feeley KJ</w:t>
      </w:r>
      <w:r>
        <w:t xml:space="preserve">. </w:t>
      </w:r>
      <w:r>
        <w:rPr>
          <w:b/>
          <w:bCs/>
        </w:rPr>
        <w:t>2018</w:t>
      </w:r>
      <w:r>
        <w:t xml:space="preserve">. Increasing Humidity Threatens Tropical Rainforests. </w:t>
      </w:r>
      <w:r>
        <w:rPr>
          <w:i/>
          <w:iCs/>
        </w:rPr>
        <w:t>Front. Ecol. Evol.</w:t>
      </w:r>
      <w:r>
        <w:t xml:space="preserve"> </w:t>
      </w:r>
      <w:r>
        <w:rPr>
          <w:b/>
          <w:bCs/>
        </w:rPr>
        <w:t>6</w:t>
      </w:r>
      <w:r>
        <w:t>: 68.</w:t>
      </w:r>
    </w:p>
    <w:p w14:paraId="38149432" w14:textId="77777777" w:rsidR="005D1570" w:rsidRDefault="00075BA3">
      <w:pPr>
        <w:pStyle w:val="Bibliography"/>
      </w:pPr>
      <w:bookmarkStart w:id="375" w:name="X3f5cd2491510a094669682339d5db6ec2aea137"/>
      <w:bookmarkEnd w:id="374"/>
      <w:r>
        <w:rPr>
          <w:b/>
          <w:bCs/>
        </w:rPr>
        <w:t>Perez TM</w:t>
      </w:r>
      <w:r>
        <w:rPr>
          <w:b/>
          <w:bCs/>
        </w:rPr>
        <w:t xml:space="preserve">, </w:t>
      </w:r>
      <w:r>
        <w:rPr>
          <w:b/>
          <w:bCs/>
        </w:rPr>
        <w:t>Feeley KJ</w:t>
      </w:r>
      <w:r>
        <w:t xml:space="preserve">. </w:t>
      </w:r>
      <w:r>
        <w:rPr>
          <w:b/>
          <w:bCs/>
        </w:rPr>
        <w:t>2020</w:t>
      </w:r>
      <w:r>
        <w:t>. Photosynt</w:t>
      </w:r>
      <w:r>
        <w:t xml:space="preserve">hetic heat tolerances and extreme leaf temperatures. </w:t>
      </w:r>
      <w:r>
        <w:rPr>
          <w:i/>
          <w:iCs/>
        </w:rPr>
        <w:t>Functional Ecology</w:t>
      </w:r>
      <w:r>
        <w:t xml:space="preserve"> </w:t>
      </w:r>
      <w:r>
        <w:rPr>
          <w:b/>
          <w:bCs/>
        </w:rPr>
        <w:t>34</w:t>
      </w:r>
      <w:r>
        <w:t>: 2236–2245.</w:t>
      </w:r>
    </w:p>
    <w:p w14:paraId="08860933" w14:textId="77777777" w:rsidR="005D1570" w:rsidRDefault="00075BA3">
      <w:pPr>
        <w:pStyle w:val="Bibliography"/>
      </w:pPr>
      <w:bookmarkStart w:id="376" w:name="ref-poorterLeafOpticalProperties2000"/>
      <w:bookmarkEnd w:id="375"/>
      <w:r>
        <w:rPr>
          <w:b/>
          <w:bCs/>
        </w:rPr>
        <w:t>Poorter L</w:t>
      </w:r>
      <w:r>
        <w:rPr>
          <w:b/>
          <w:bCs/>
        </w:rPr>
        <w:t xml:space="preserve">, </w:t>
      </w:r>
      <w:r>
        <w:rPr>
          <w:b/>
          <w:bCs/>
        </w:rPr>
        <w:t>Kwant R</w:t>
      </w:r>
      <w:r>
        <w:rPr>
          <w:b/>
          <w:bCs/>
        </w:rPr>
        <w:t xml:space="preserve">, </w:t>
      </w:r>
      <w:r>
        <w:rPr>
          <w:b/>
          <w:bCs/>
        </w:rPr>
        <w:t>Hernández R</w:t>
      </w:r>
      <w:r>
        <w:rPr>
          <w:b/>
          <w:bCs/>
        </w:rPr>
        <w:t xml:space="preserve">, </w:t>
      </w:r>
      <w:r>
        <w:rPr>
          <w:b/>
          <w:bCs/>
        </w:rPr>
        <w:t>Medina E</w:t>
      </w:r>
      <w:r>
        <w:rPr>
          <w:b/>
          <w:bCs/>
        </w:rPr>
        <w:t xml:space="preserve">, </w:t>
      </w:r>
      <w:r>
        <w:rPr>
          <w:b/>
          <w:bCs/>
        </w:rPr>
        <w:t>Werger MJA</w:t>
      </w:r>
      <w:r>
        <w:t xml:space="preserve">. </w:t>
      </w:r>
      <w:r>
        <w:rPr>
          <w:b/>
          <w:bCs/>
        </w:rPr>
        <w:t>2000</w:t>
      </w:r>
      <w:r>
        <w:t xml:space="preserve">. Leaf optical properties in Venezuelan cloud forest trees. </w:t>
      </w:r>
      <w:r>
        <w:rPr>
          <w:i/>
          <w:iCs/>
        </w:rPr>
        <w:t>Tree Physiology</w:t>
      </w:r>
      <w:r>
        <w:t xml:space="preserve"> </w:t>
      </w:r>
      <w:r>
        <w:rPr>
          <w:b/>
          <w:bCs/>
        </w:rPr>
        <w:t>20</w:t>
      </w:r>
      <w:r>
        <w:t>: 519–526.</w:t>
      </w:r>
    </w:p>
    <w:p w14:paraId="191BA480" w14:textId="77777777" w:rsidR="005D1570" w:rsidRDefault="00075BA3">
      <w:pPr>
        <w:pStyle w:val="Bibliography"/>
      </w:pPr>
      <w:bookmarkStart w:id="377" w:name="ref-poorterLeafOpticalProperties1995"/>
      <w:bookmarkEnd w:id="376"/>
      <w:r>
        <w:rPr>
          <w:b/>
          <w:bCs/>
        </w:rPr>
        <w:lastRenderedPageBreak/>
        <w:t>Poorter L</w:t>
      </w:r>
      <w:r>
        <w:rPr>
          <w:b/>
          <w:bCs/>
        </w:rPr>
        <w:t xml:space="preserve">, </w:t>
      </w:r>
      <w:r>
        <w:rPr>
          <w:b/>
          <w:bCs/>
        </w:rPr>
        <w:t xml:space="preserve">Oberbauer </w:t>
      </w:r>
      <w:r>
        <w:rPr>
          <w:b/>
          <w:bCs/>
        </w:rPr>
        <w:t>SF</w:t>
      </w:r>
      <w:r>
        <w:rPr>
          <w:b/>
          <w:bCs/>
        </w:rPr>
        <w:t xml:space="preserve">, </w:t>
      </w:r>
      <w:r>
        <w:rPr>
          <w:b/>
          <w:bCs/>
        </w:rPr>
        <w:t>Clark DB</w:t>
      </w:r>
      <w:r>
        <w:t xml:space="preserve">. </w:t>
      </w:r>
      <w:r>
        <w:rPr>
          <w:b/>
          <w:bCs/>
        </w:rPr>
        <w:t>1995</w:t>
      </w:r>
      <w:r>
        <w:t xml:space="preserve">. Leaf Optical Properties Along a Vertical Gradient in a Tropical Rain Forest Canopy in Costa Rica. </w:t>
      </w:r>
      <w:r>
        <w:rPr>
          <w:i/>
          <w:iCs/>
        </w:rPr>
        <w:t>American Journal of Botany</w:t>
      </w:r>
      <w:r>
        <w:t xml:space="preserve"> </w:t>
      </w:r>
      <w:r>
        <w:rPr>
          <w:b/>
          <w:bCs/>
        </w:rPr>
        <w:t>82</w:t>
      </w:r>
      <w:r>
        <w:t>: 1257–1263.</w:t>
      </w:r>
    </w:p>
    <w:p w14:paraId="5482741A" w14:textId="77777777" w:rsidR="005D1570" w:rsidRDefault="00075BA3">
      <w:pPr>
        <w:pStyle w:val="Bibliography"/>
      </w:pPr>
      <w:bookmarkStart w:id="378" w:name="Xb7d1d2f0249dcd96734b70aebe06a689422e78a"/>
      <w:bookmarkEnd w:id="377"/>
      <w:r>
        <w:rPr>
          <w:b/>
          <w:bCs/>
        </w:rPr>
        <w:t>Pörtner H-O</w:t>
      </w:r>
      <w:r>
        <w:rPr>
          <w:b/>
          <w:bCs/>
        </w:rPr>
        <w:t xml:space="preserve">, </w:t>
      </w:r>
      <w:r>
        <w:rPr>
          <w:b/>
          <w:bCs/>
        </w:rPr>
        <w:t>Scholes RJ</w:t>
      </w:r>
      <w:r>
        <w:rPr>
          <w:b/>
          <w:bCs/>
        </w:rPr>
        <w:t xml:space="preserve">, </w:t>
      </w:r>
      <w:r>
        <w:rPr>
          <w:b/>
          <w:bCs/>
        </w:rPr>
        <w:t>Agard J</w:t>
      </w:r>
      <w:r>
        <w:rPr>
          <w:b/>
          <w:bCs/>
        </w:rPr>
        <w:t xml:space="preserve">, </w:t>
      </w:r>
      <w:r>
        <w:rPr>
          <w:b/>
          <w:bCs/>
        </w:rPr>
        <w:t>Archer E</w:t>
      </w:r>
      <w:r>
        <w:rPr>
          <w:b/>
          <w:bCs/>
        </w:rPr>
        <w:t xml:space="preserve">, </w:t>
      </w:r>
      <w:r>
        <w:rPr>
          <w:b/>
          <w:bCs/>
        </w:rPr>
        <w:t>Arneth A</w:t>
      </w:r>
      <w:r>
        <w:rPr>
          <w:b/>
          <w:bCs/>
        </w:rPr>
        <w:t xml:space="preserve">, </w:t>
      </w:r>
      <w:r>
        <w:rPr>
          <w:b/>
          <w:bCs/>
        </w:rPr>
        <w:t>Bai X</w:t>
      </w:r>
      <w:r>
        <w:rPr>
          <w:b/>
          <w:bCs/>
        </w:rPr>
        <w:t xml:space="preserve">, </w:t>
      </w:r>
      <w:r>
        <w:rPr>
          <w:b/>
          <w:bCs/>
        </w:rPr>
        <w:t>Barnes D</w:t>
      </w:r>
      <w:r>
        <w:rPr>
          <w:b/>
          <w:bCs/>
        </w:rPr>
        <w:t xml:space="preserve">, </w:t>
      </w:r>
      <w:r>
        <w:rPr>
          <w:b/>
          <w:bCs/>
        </w:rPr>
        <w:t>Burrows M</w:t>
      </w:r>
      <w:r>
        <w:rPr>
          <w:b/>
          <w:bCs/>
        </w:rPr>
        <w:t xml:space="preserve">, </w:t>
      </w:r>
      <w:r>
        <w:rPr>
          <w:b/>
          <w:bCs/>
        </w:rPr>
        <w:t>Chan L</w:t>
      </w:r>
      <w:r>
        <w:rPr>
          <w:b/>
          <w:bCs/>
        </w:rPr>
        <w:t xml:space="preserve">, </w:t>
      </w:r>
      <w:r>
        <w:rPr>
          <w:b/>
          <w:bCs/>
        </w:rPr>
        <w:t>Cheung WL(William)</w:t>
      </w:r>
      <w:r>
        <w:rPr>
          <w:b/>
          <w:bCs/>
        </w:rPr>
        <w:t xml:space="preserve">, </w:t>
      </w:r>
      <w:r>
        <w:rPr>
          <w:b/>
          <w:bCs/>
          <w:i/>
          <w:iCs/>
        </w:rPr>
        <w:t>et al.</w:t>
      </w:r>
      <w:r>
        <w:t xml:space="preserve"> </w:t>
      </w:r>
      <w:r>
        <w:rPr>
          <w:b/>
          <w:bCs/>
        </w:rPr>
        <w:t>2021</w:t>
      </w:r>
      <w:r>
        <w:t>. Scientific outcome of the IPBES-IPCC co-sponsored workshop on biodiversity and climate change.</w:t>
      </w:r>
    </w:p>
    <w:p w14:paraId="2BACECBA" w14:textId="77777777" w:rsidR="005D1570" w:rsidRDefault="00075BA3">
      <w:pPr>
        <w:pStyle w:val="Bibliography"/>
      </w:pPr>
      <w:bookmarkStart w:id="379" w:name="ref-ramboCanopyMicroclimateResponse2009"/>
      <w:bookmarkEnd w:id="378"/>
      <w:r>
        <w:rPr>
          <w:b/>
          <w:bCs/>
        </w:rPr>
        <w:t>Rambo TR</w:t>
      </w:r>
      <w:r>
        <w:rPr>
          <w:b/>
          <w:bCs/>
        </w:rPr>
        <w:t xml:space="preserve">, </w:t>
      </w:r>
      <w:r>
        <w:rPr>
          <w:b/>
          <w:bCs/>
        </w:rPr>
        <w:t>North MP</w:t>
      </w:r>
      <w:r>
        <w:t xml:space="preserve">. </w:t>
      </w:r>
      <w:r>
        <w:rPr>
          <w:b/>
          <w:bCs/>
        </w:rPr>
        <w:t>2009</w:t>
      </w:r>
      <w:r>
        <w:t xml:space="preserve">. Canopy microclimate response to pattern and density of thinning in a Sierra Nevada forest. </w:t>
      </w:r>
      <w:r>
        <w:rPr>
          <w:i/>
          <w:iCs/>
        </w:rPr>
        <w:t>Forest Ecol</w:t>
      </w:r>
      <w:r>
        <w:rPr>
          <w:i/>
          <w:iCs/>
        </w:rPr>
        <w:t>ogy and Management</w:t>
      </w:r>
      <w:r>
        <w:t xml:space="preserve"> </w:t>
      </w:r>
      <w:r>
        <w:rPr>
          <w:b/>
          <w:bCs/>
        </w:rPr>
        <w:t>257</w:t>
      </w:r>
      <w:r>
        <w:t>: 435–442.</w:t>
      </w:r>
    </w:p>
    <w:p w14:paraId="240268E6" w14:textId="77777777" w:rsidR="005D1570" w:rsidRDefault="00075BA3">
      <w:pPr>
        <w:pStyle w:val="Bibliography"/>
      </w:pPr>
      <w:bookmarkStart w:id="380" w:name="ref-raupachLagrangianAnalysisScalar1987"/>
      <w:bookmarkEnd w:id="379"/>
      <w:r>
        <w:rPr>
          <w:b/>
          <w:bCs/>
        </w:rPr>
        <w:t>Raupach MR</w:t>
      </w:r>
      <w:r>
        <w:t xml:space="preserve">. </w:t>
      </w:r>
      <w:r>
        <w:rPr>
          <w:b/>
          <w:bCs/>
        </w:rPr>
        <w:t>1987</w:t>
      </w:r>
      <w:r>
        <w:t xml:space="preserve">. A lagrangian analysis of scalar transfer in vegetation canopies. </w:t>
      </w:r>
      <w:r>
        <w:rPr>
          <w:i/>
          <w:iCs/>
        </w:rPr>
        <w:t>Quarterly Journal of the Royal Meteorological Society</w:t>
      </w:r>
      <w:r>
        <w:t xml:space="preserve"> </w:t>
      </w:r>
      <w:r>
        <w:rPr>
          <w:b/>
          <w:bCs/>
        </w:rPr>
        <w:t>113</w:t>
      </w:r>
      <w:r>
        <w:t>: 107–120.</w:t>
      </w:r>
    </w:p>
    <w:p w14:paraId="0B7F046B" w14:textId="77777777" w:rsidR="005D1570" w:rsidRDefault="00075BA3">
      <w:pPr>
        <w:pStyle w:val="Bibliography"/>
      </w:pPr>
      <w:bookmarkStart w:id="381" w:name="ref-RaupachM.R1989Ttip"/>
      <w:bookmarkEnd w:id="380"/>
      <w:r>
        <w:rPr>
          <w:b/>
          <w:bCs/>
        </w:rPr>
        <w:t>Raupach</w:t>
      </w:r>
      <w:r>
        <w:t xml:space="preserve">. </w:t>
      </w:r>
      <w:r>
        <w:rPr>
          <w:b/>
          <w:bCs/>
        </w:rPr>
        <w:t>1989</w:t>
      </w:r>
      <w:r>
        <w:t>. Turbulent transfer in plant canopies. In: Plant canopies.</w:t>
      </w:r>
      <w:r>
        <w:t xml:space="preserve"> Cambridge University Press, 41–62.</w:t>
      </w:r>
    </w:p>
    <w:p w14:paraId="22D92D94" w14:textId="77777777" w:rsidR="005D1570" w:rsidRDefault="00075BA3">
      <w:pPr>
        <w:pStyle w:val="Bibliography"/>
      </w:pPr>
      <w:bookmarkStart w:id="382" w:name="ref-raupachAveragingProceduresFlow1982"/>
      <w:bookmarkEnd w:id="381"/>
      <w:r>
        <w:rPr>
          <w:b/>
          <w:bCs/>
        </w:rPr>
        <w:t>Raupach MR</w:t>
      </w:r>
      <w:r>
        <w:rPr>
          <w:b/>
          <w:bCs/>
        </w:rPr>
        <w:t xml:space="preserve">, </w:t>
      </w:r>
      <w:r>
        <w:rPr>
          <w:b/>
          <w:bCs/>
        </w:rPr>
        <w:t>Shaw RH</w:t>
      </w:r>
      <w:r>
        <w:t xml:space="preserve">. </w:t>
      </w:r>
      <w:r>
        <w:rPr>
          <w:b/>
          <w:bCs/>
        </w:rPr>
        <w:t>1982</w:t>
      </w:r>
      <w:r>
        <w:t xml:space="preserve">. Averaging procedures for flow within vegetation canopies. </w:t>
      </w:r>
      <w:r>
        <w:rPr>
          <w:i/>
          <w:iCs/>
        </w:rPr>
        <w:t>Boundary-Layer Meteorol</w:t>
      </w:r>
      <w:r>
        <w:t xml:space="preserve"> </w:t>
      </w:r>
      <w:r>
        <w:rPr>
          <w:b/>
          <w:bCs/>
        </w:rPr>
        <w:t>22</w:t>
      </w:r>
      <w:r>
        <w:t>: 79–90.</w:t>
      </w:r>
    </w:p>
    <w:p w14:paraId="00B63CCB" w14:textId="77777777" w:rsidR="005D1570" w:rsidRDefault="00075BA3">
      <w:pPr>
        <w:pStyle w:val="Bibliography"/>
      </w:pPr>
      <w:bookmarkStart w:id="383" w:name="ref-rey-sanchez_spatial_2016"/>
      <w:bookmarkEnd w:id="382"/>
      <w:r>
        <w:rPr>
          <w:b/>
          <w:bCs/>
        </w:rPr>
        <w:t>Rey-Sánchez A</w:t>
      </w:r>
      <w:r>
        <w:rPr>
          <w:b/>
          <w:bCs/>
        </w:rPr>
        <w:t xml:space="preserve">, </w:t>
      </w:r>
      <w:r>
        <w:rPr>
          <w:b/>
          <w:bCs/>
        </w:rPr>
        <w:t>Slot M</w:t>
      </w:r>
      <w:r>
        <w:rPr>
          <w:b/>
          <w:bCs/>
        </w:rPr>
        <w:t xml:space="preserve">, </w:t>
      </w:r>
      <w:r>
        <w:rPr>
          <w:b/>
          <w:bCs/>
        </w:rPr>
        <w:t>Posada J</w:t>
      </w:r>
      <w:r>
        <w:rPr>
          <w:b/>
          <w:bCs/>
        </w:rPr>
        <w:t xml:space="preserve">, </w:t>
      </w:r>
      <w:r>
        <w:rPr>
          <w:b/>
          <w:bCs/>
        </w:rPr>
        <w:t>Kitajima K</w:t>
      </w:r>
      <w:r>
        <w:t xml:space="preserve">. </w:t>
      </w:r>
      <w:r>
        <w:rPr>
          <w:b/>
          <w:bCs/>
        </w:rPr>
        <w:t>2016</w:t>
      </w:r>
      <w:r>
        <w:t>. Spatial and seasonal variation in leaf temperatur</w:t>
      </w:r>
      <w:r>
        <w:t xml:space="preserve">e within the canopy of a tropical forest. </w:t>
      </w:r>
      <w:r>
        <w:rPr>
          <w:i/>
          <w:iCs/>
        </w:rPr>
        <w:t>Climate Research</w:t>
      </w:r>
      <w:r>
        <w:t xml:space="preserve"> </w:t>
      </w:r>
      <w:r>
        <w:rPr>
          <w:b/>
          <w:bCs/>
        </w:rPr>
        <w:t>71</w:t>
      </w:r>
      <w:r>
        <w:t>: 75–89.</w:t>
      </w:r>
    </w:p>
    <w:p w14:paraId="6A46E9CC" w14:textId="77777777" w:rsidR="005D1570" w:rsidRDefault="00075BA3">
      <w:pPr>
        <w:pStyle w:val="Bibliography"/>
      </w:pPr>
      <w:bookmarkStart w:id="384" w:name="Xd468fc739231476dedc93b0540f7d4c2d655c97"/>
      <w:bookmarkEnd w:id="383"/>
      <w:r>
        <w:rPr>
          <w:b/>
          <w:bCs/>
        </w:rPr>
        <w:t>Riedlmeier M</w:t>
      </w:r>
      <w:r>
        <w:rPr>
          <w:b/>
          <w:bCs/>
        </w:rPr>
        <w:t xml:space="preserve">, </w:t>
      </w:r>
      <w:r>
        <w:rPr>
          <w:b/>
          <w:bCs/>
        </w:rPr>
        <w:t>Ghirardo A</w:t>
      </w:r>
      <w:r>
        <w:rPr>
          <w:b/>
          <w:bCs/>
        </w:rPr>
        <w:t xml:space="preserve">, </w:t>
      </w:r>
      <w:r>
        <w:rPr>
          <w:b/>
          <w:bCs/>
        </w:rPr>
        <w:t>Wenig M</w:t>
      </w:r>
      <w:r>
        <w:rPr>
          <w:b/>
          <w:bCs/>
        </w:rPr>
        <w:t xml:space="preserve">, </w:t>
      </w:r>
      <w:r>
        <w:rPr>
          <w:b/>
          <w:bCs/>
        </w:rPr>
        <w:t>Knappe C</w:t>
      </w:r>
      <w:r>
        <w:rPr>
          <w:b/>
          <w:bCs/>
        </w:rPr>
        <w:t xml:space="preserve">, </w:t>
      </w:r>
      <w:r>
        <w:rPr>
          <w:b/>
          <w:bCs/>
        </w:rPr>
        <w:t>Koch K</w:t>
      </w:r>
      <w:r>
        <w:rPr>
          <w:b/>
          <w:bCs/>
        </w:rPr>
        <w:t xml:space="preserve">, </w:t>
      </w:r>
      <w:r>
        <w:rPr>
          <w:b/>
          <w:bCs/>
        </w:rPr>
        <w:t>Georgii E</w:t>
      </w:r>
      <w:r>
        <w:rPr>
          <w:b/>
          <w:bCs/>
        </w:rPr>
        <w:t xml:space="preserve">, </w:t>
      </w:r>
      <w:r>
        <w:rPr>
          <w:b/>
          <w:bCs/>
        </w:rPr>
        <w:t>Dey S</w:t>
      </w:r>
      <w:r>
        <w:rPr>
          <w:b/>
          <w:bCs/>
        </w:rPr>
        <w:t xml:space="preserve">, </w:t>
      </w:r>
      <w:r>
        <w:rPr>
          <w:b/>
          <w:bCs/>
        </w:rPr>
        <w:t>Parker JE</w:t>
      </w:r>
      <w:r>
        <w:rPr>
          <w:b/>
          <w:bCs/>
        </w:rPr>
        <w:t xml:space="preserve">, </w:t>
      </w:r>
      <w:r>
        <w:rPr>
          <w:b/>
          <w:bCs/>
        </w:rPr>
        <w:t>Schnitzler J-P</w:t>
      </w:r>
      <w:r>
        <w:rPr>
          <w:b/>
          <w:bCs/>
        </w:rPr>
        <w:t xml:space="preserve">, </w:t>
      </w:r>
      <w:r>
        <w:rPr>
          <w:b/>
          <w:bCs/>
        </w:rPr>
        <w:t>Vlot AC</w:t>
      </w:r>
      <w:r>
        <w:t xml:space="preserve">. </w:t>
      </w:r>
      <w:r>
        <w:rPr>
          <w:b/>
          <w:bCs/>
        </w:rPr>
        <w:t>2017</w:t>
      </w:r>
      <w:r>
        <w:t xml:space="preserve">. Monoterpenes </w:t>
      </w:r>
      <w:r>
        <w:t xml:space="preserve">Support Systemic Acquired Resistance within and between Plants. </w:t>
      </w:r>
      <w:r>
        <w:rPr>
          <w:i/>
          <w:iCs/>
        </w:rPr>
        <w:t>The Plant Cell</w:t>
      </w:r>
      <w:r>
        <w:t xml:space="preserve"> </w:t>
      </w:r>
      <w:r>
        <w:rPr>
          <w:b/>
          <w:bCs/>
        </w:rPr>
        <w:t>29</w:t>
      </w:r>
      <w:r>
        <w:t>: 1440–1459.</w:t>
      </w:r>
    </w:p>
    <w:p w14:paraId="3D841DD6" w14:textId="77777777" w:rsidR="005D1570" w:rsidRDefault="00075BA3">
      <w:pPr>
        <w:pStyle w:val="Bibliography"/>
      </w:pPr>
      <w:bookmarkStart w:id="385" w:name="ref-rijkersEffectTreeHeight2000a"/>
      <w:bookmarkEnd w:id="384"/>
      <w:r>
        <w:rPr>
          <w:b/>
          <w:bCs/>
        </w:rPr>
        <w:t>Rijkers T</w:t>
      </w:r>
      <w:r>
        <w:rPr>
          <w:b/>
          <w:bCs/>
        </w:rPr>
        <w:t xml:space="preserve">, </w:t>
      </w:r>
      <w:r>
        <w:rPr>
          <w:b/>
          <w:bCs/>
        </w:rPr>
        <w:t>Pons TL</w:t>
      </w:r>
      <w:r>
        <w:rPr>
          <w:b/>
          <w:bCs/>
        </w:rPr>
        <w:t xml:space="preserve">, </w:t>
      </w:r>
      <w:r>
        <w:rPr>
          <w:b/>
          <w:bCs/>
        </w:rPr>
        <w:t>Bongers F</w:t>
      </w:r>
      <w:r>
        <w:t xml:space="preserve">. </w:t>
      </w:r>
      <w:r>
        <w:rPr>
          <w:b/>
          <w:bCs/>
        </w:rPr>
        <w:t>2000</w:t>
      </w:r>
      <w:r>
        <w:t>. The effect of tree height and light availability on photosynthetic leaf traits of four neotropical species differing in shade</w:t>
      </w:r>
      <w:r>
        <w:t xml:space="preserve"> tolerance. </w:t>
      </w:r>
      <w:r>
        <w:rPr>
          <w:i/>
          <w:iCs/>
        </w:rPr>
        <w:t>Functional Ecology</w:t>
      </w:r>
      <w:r>
        <w:t xml:space="preserve"> </w:t>
      </w:r>
      <w:r>
        <w:rPr>
          <w:b/>
          <w:bCs/>
        </w:rPr>
        <w:t>14</w:t>
      </w:r>
      <w:r>
        <w:t>: 77–86.</w:t>
      </w:r>
    </w:p>
    <w:p w14:paraId="1079812C" w14:textId="77777777" w:rsidR="005D1570" w:rsidRDefault="00075BA3">
      <w:pPr>
        <w:pStyle w:val="Bibliography"/>
      </w:pPr>
      <w:bookmarkStart w:id="386" w:name="Xe0e43ce7993b886f38c347a0da76215159e5758"/>
      <w:bookmarkEnd w:id="385"/>
      <w:r>
        <w:rPr>
          <w:b/>
          <w:bCs/>
        </w:rPr>
        <w:t>Roberts J</w:t>
      </w:r>
      <w:r>
        <w:rPr>
          <w:b/>
          <w:bCs/>
        </w:rPr>
        <w:t xml:space="preserve">, </w:t>
      </w:r>
      <w:r>
        <w:rPr>
          <w:b/>
          <w:bCs/>
        </w:rPr>
        <w:t>Cabral OMR</w:t>
      </w:r>
      <w:r>
        <w:rPr>
          <w:b/>
          <w:bCs/>
        </w:rPr>
        <w:t xml:space="preserve">, </w:t>
      </w:r>
      <w:r>
        <w:rPr>
          <w:b/>
          <w:bCs/>
        </w:rPr>
        <w:t>Aguiar LFD</w:t>
      </w:r>
      <w:r>
        <w:t xml:space="preserve">. </w:t>
      </w:r>
      <w:r>
        <w:rPr>
          <w:b/>
          <w:bCs/>
        </w:rPr>
        <w:t>1990b</w:t>
      </w:r>
      <w:r>
        <w:t xml:space="preserve">. Stomatal and Boundary-Layer Conductances in an Amazonian terra Firme Rain Forest. </w:t>
      </w:r>
      <w:r>
        <w:rPr>
          <w:i/>
          <w:iCs/>
        </w:rPr>
        <w:t>The Journal of Applied Ecology</w:t>
      </w:r>
      <w:r>
        <w:t xml:space="preserve"> </w:t>
      </w:r>
      <w:r>
        <w:rPr>
          <w:b/>
          <w:bCs/>
        </w:rPr>
        <w:t>27</w:t>
      </w:r>
      <w:r>
        <w:t>: 336.</w:t>
      </w:r>
    </w:p>
    <w:p w14:paraId="205D3414" w14:textId="77777777" w:rsidR="005D1570" w:rsidRDefault="00075BA3">
      <w:pPr>
        <w:pStyle w:val="Bibliography"/>
      </w:pPr>
      <w:bookmarkStart w:id="387" w:name="X67948fac327461ee36c70bc89dd3e3472fe2ef7"/>
      <w:bookmarkEnd w:id="386"/>
      <w:r>
        <w:rPr>
          <w:b/>
          <w:bCs/>
        </w:rPr>
        <w:t>Roberts J</w:t>
      </w:r>
      <w:r>
        <w:rPr>
          <w:b/>
          <w:bCs/>
        </w:rPr>
        <w:t xml:space="preserve">, </w:t>
      </w:r>
      <w:r>
        <w:rPr>
          <w:b/>
          <w:bCs/>
        </w:rPr>
        <w:t>Cabral OMR</w:t>
      </w:r>
      <w:r>
        <w:rPr>
          <w:b/>
          <w:bCs/>
        </w:rPr>
        <w:t xml:space="preserve">, </w:t>
      </w:r>
      <w:r>
        <w:rPr>
          <w:b/>
          <w:bCs/>
        </w:rPr>
        <w:t>Aguiar LFD</w:t>
      </w:r>
      <w:r>
        <w:t xml:space="preserve">. </w:t>
      </w:r>
      <w:r>
        <w:rPr>
          <w:b/>
          <w:bCs/>
        </w:rPr>
        <w:t>1990a</w:t>
      </w:r>
      <w:r>
        <w:t>. Stomatal</w:t>
      </w:r>
      <w:r>
        <w:t xml:space="preserve"> and Boundary-Layer Conductances in an Amazonian terra Firme Rain Forest. </w:t>
      </w:r>
      <w:r>
        <w:rPr>
          <w:i/>
          <w:iCs/>
        </w:rPr>
        <w:t>The Journal of Applied Ecology</w:t>
      </w:r>
      <w:r>
        <w:t xml:space="preserve"> </w:t>
      </w:r>
      <w:r>
        <w:rPr>
          <w:b/>
          <w:bCs/>
        </w:rPr>
        <w:t>27</w:t>
      </w:r>
      <w:r>
        <w:t>: 336.</w:t>
      </w:r>
    </w:p>
    <w:p w14:paraId="32A3947F" w14:textId="77777777" w:rsidR="005D1570" w:rsidRDefault="00075BA3">
      <w:pPr>
        <w:pStyle w:val="Bibliography"/>
      </w:pPr>
      <w:bookmarkStart w:id="388" w:name="ref-rohdeBerkeleyEarthLand2020"/>
      <w:bookmarkEnd w:id="387"/>
      <w:r>
        <w:rPr>
          <w:b/>
          <w:bCs/>
        </w:rPr>
        <w:t>Rohde RA</w:t>
      </w:r>
      <w:r>
        <w:rPr>
          <w:b/>
          <w:bCs/>
        </w:rPr>
        <w:t xml:space="preserve">, </w:t>
      </w:r>
      <w:r>
        <w:rPr>
          <w:b/>
          <w:bCs/>
        </w:rPr>
        <w:t>Hausfather Z</w:t>
      </w:r>
      <w:r>
        <w:t xml:space="preserve">. </w:t>
      </w:r>
      <w:r>
        <w:rPr>
          <w:b/>
          <w:bCs/>
        </w:rPr>
        <w:t>2020</w:t>
      </w:r>
      <w:r>
        <w:t xml:space="preserve">. The Berkeley Earth Land/Ocean Temperature Record. </w:t>
      </w:r>
      <w:r>
        <w:rPr>
          <w:i/>
          <w:iCs/>
        </w:rPr>
        <w:t>Earth Syst. Sci. Data</w:t>
      </w:r>
      <w:r>
        <w:t xml:space="preserve"> </w:t>
      </w:r>
      <w:r>
        <w:rPr>
          <w:b/>
          <w:bCs/>
        </w:rPr>
        <w:t>12</w:t>
      </w:r>
      <w:r>
        <w:t>: 3469–3479.</w:t>
      </w:r>
    </w:p>
    <w:p w14:paraId="48848C93" w14:textId="77777777" w:rsidR="005D1570" w:rsidRDefault="00075BA3">
      <w:pPr>
        <w:pStyle w:val="Bibliography"/>
      </w:pPr>
      <w:bookmarkStart w:id="389" w:name="X7407d7b0eb22fe71d68b522f479ab18e69f7d08"/>
      <w:bookmarkEnd w:id="388"/>
      <w:r>
        <w:rPr>
          <w:b/>
          <w:bCs/>
        </w:rPr>
        <w:t>Rollinson CR</w:t>
      </w:r>
      <w:r>
        <w:rPr>
          <w:b/>
          <w:bCs/>
        </w:rPr>
        <w:t xml:space="preserve">, </w:t>
      </w:r>
      <w:r>
        <w:rPr>
          <w:b/>
          <w:bCs/>
        </w:rPr>
        <w:t>Alexander M</w:t>
      </w:r>
      <w:r>
        <w:rPr>
          <w:b/>
          <w:bCs/>
        </w:rPr>
        <w:t>R</w:t>
      </w:r>
      <w:r>
        <w:rPr>
          <w:b/>
          <w:bCs/>
        </w:rPr>
        <w:t xml:space="preserve">, </w:t>
      </w:r>
      <w:r>
        <w:rPr>
          <w:b/>
          <w:bCs/>
        </w:rPr>
        <w:t>Dye AW</w:t>
      </w:r>
      <w:r>
        <w:rPr>
          <w:b/>
          <w:bCs/>
        </w:rPr>
        <w:t xml:space="preserve">, </w:t>
      </w:r>
      <w:r>
        <w:rPr>
          <w:b/>
          <w:bCs/>
        </w:rPr>
        <w:t>Moore DJP</w:t>
      </w:r>
      <w:r>
        <w:rPr>
          <w:b/>
          <w:bCs/>
        </w:rPr>
        <w:t xml:space="preserve">, </w:t>
      </w:r>
      <w:r>
        <w:rPr>
          <w:b/>
          <w:bCs/>
        </w:rPr>
        <w:t>Pederson N</w:t>
      </w:r>
      <w:r>
        <w:rPr>
          <w:b/>
          <w:bCs/>
        </w:rPr>
        <w:t xml:space="preserve">, </w:t>
      </w:r>
      <w:r>
        <w:rPr>
          <w:b/>
          <w:bCs/>
        </w:rPr>
        <w:t>Trouet V</w:t>
      </w:r>
      <w:r>
        <w:t xml:space="preserve">. </w:t>
      </w:r>
      <w:r>
        <w:rPr>
          <w:b/>
          <w:bCs/>
        </w:rPr>
        <w:t>2020</w:t>
      </w:r>
      <w:r>
        <w:t xml:space="preserve">. Climate sensitivity of understory trees differs from overstory trees in temperate mesic forests. </w:t>
      </w:r>
      <w:r>
        <w:rPr>
          <w:i/>
          <w:iCs/>
        </w:rPr>
        <w:t>Ecology</w:t>
      </w:r>
      <w:r>
        <w:t xml:space="preserve"> </w:t>
      </w:r>
      <w:r>
        <w:rPr>
          <w:b/>
          <w:bCs/>
        </w:rPr>
        <w:t>102</w:t>
      </w:r>
      <w:r>
        <w:t>: e03264.</w:t>
      </w:r>
    </w:p>
    <w:p w14:paraId="2011C556" w14:textId="77777777" w:rsidR="005D1570" w:rsidRDefault="00075BA3">
      <w:pPr>
        <w:pStyle w:val="Bibliography"/>
      </w:pPr>
      <w:bookmarkStart w:id="390" w:name="ref-rozendaalPlasticityLeafTraits2006"/>
      <w:bookmarkEnd w:id="389"/>
      <w:r>
        <w:rPr>
          <w:b/>
          <w:bCs/>
        </w:rPr>
        <w:t>Rozendaal DMA</w:t>
      </w:r>
      <w:r>
        <w:rPr>
          <w:b/>
          <w:bCs/>
        </w:rPr>
        <w:t xml:space="preserve">, </w:t>
      </w:r>
      <w:r>
        <w:rPr>
          <w:b/>
          <w:bCs/>
        </w:rPr>
        <w:t>Hurtado VH</w:t>
      </w:r>
      <w:r>
        <w:rPr>
          <w:b/>
          <w:bCs/>
        </w:rPr>
        <w:t xml:space="preserve">, </w:t>
      </w:r>
      <w:r>
        <w:rPr>
          <w:b/>
          <w:bCs/>
        </w:rPr>
        <w:t>Poorter L</w:t>
      </w:r>
      <w:r>
        <w:t xml:space="preserve">. </w:t>
      </w:r>
      <w:r>
        <w:rPr>
          <w:b/>
          <w:bCs/>
        </w:rPr>
        <w:t>2006</w:t>
      </w:r>
      <w:r>
        <w:t xml:space="preserve">. Plasticity in leaf traits of 38 tropical tree species in response to light; relationships with light demand and adult stature. </w:t>
      </w:r>
      <w:r>
        <w:rPr>
          <w:i/>
          <w:iCs/>
        </w:rPr>
        <w:t>Functional Ecology</w:t>
      </w:r>
      <w:r>
        <w:t xml:space="preserve"> </w:t>
      </w:r>
      <w:r>
        <w:rPr>
          <w:b/>
          <w:bCs/>
        </w:rPr>
        <w:t>20</w:t>
      </w:r>
      <w:r>
        <w:t>: 207–216.</w:t>
      </w:r>
    </w:p>
    <w:p w14:paraId="64CC373A" w14:textId="77777777" w:rsidR="005D1570" w:rsidRDefault="00075BA3">
      <w:pPr>
        <w:pStyle w:val="Bibliography"/>
      </w:pPr>
      <w:bookmarkStart w:id="391" w:name="ref-ruehrWaterAvailabilityDominant2016"/>
      <w:bookmarkEnd w:id="390"/>
      <w:r>
        <w:rPr>
          <w:b/>
          <w:bCs/>
        </w:rPr>
        <w:t>Ruehr NK</w:t>
      </w:r>
      <w:r>
        <w:rPr>
          <w:b/>
          <w:bCs/>
        </w:rPr>
        <w:t xml:space="preserve">, </w:t>
      </w:r>
      <w:r>
        <w:rPr>
          <w:b/>
          <w:bCs/>
        </w:rPr>
        <w:t>Gast A</w:t>
      </w:r>
      <w:r>
        <w:rPr>
          <w:b/>
          <w:bCs/>
        </w:rPr>
        <w:t xml:space="preserve">, </w:t>
      </w:r>
      <w:r>
        <w:rPr>
          <w:b/>
          <w:bCs/>
        </w:rPr>
        <w:t>Weber C</w:t>
      </w:r>
      <w:r>
        <w:rPr>
          <w:b/>
          <w:bCs/>
        </w:rPr>
        <w:t xml:space="preserve">, </w:t>
      </w:r>
      <w:r>
        <w:rPr>
          <w:b/>
          <w:bCs/>
        </w:rPr>
        <w:t>Daub B</w:t>
      </w:r>
      <w:r>
        <w:rPr>
          <w:b/>
          <w:bCs/>
        </w:rPr>
        <w:t xml:space="preserve">, </w:t>
      </w:r>
      <w:r>
        <w:rPr>
          <w:b/>
          <w:bCs/>
        </w:rPr>
        <w:t>Arneth A</w:t>
      </w:r>
      <w:r>
        <w:t xml:space="preserve">. </w:t>
      </w:r>
      <w:r>
        <w:rPr>
          <w:b/>
          <w:bCs/>
        </w:rPr>
        <w:t>2016</w:t>
      </w:r>
      <w:r>
        <w:t>. Water availability as dominant control of he</w:t>
      </w:r>
      <w:r>
        <w:t xml:space="preserve">at stress responses in two contrasting tree species. </w:t>
      </w:r>
      <w:r>
        <w:rPr>
          <w:i/>
          <w:iCs/>
        </w:rPr>
        <w:t>Tree Physiol</w:t>
      </w:r>
      <w:r>
        <w:t xml:space="preserve"> </w:t>
      </w:r>
      <w:r>
        <w:rPr>
          <w:b/>
          <w:bCs/>
        </w:rPr>
        <w:t>36</w:t>
      </w:r>
      <w:r>
        <w:t>: 164–178.</w:t>
      </w:r>
    </w:p>
    <w:p w14:paraId="096F94C0" w14:textId="77777777" w:rsidR="005D1570" w:rsidRDefault="00075BA3">
      <w:pPr>
        <w:pStyle w:val="Bibliography"/>
      </w:pPr>
      <w:bookmarkStart w:id="392" w:name="ref-russellResidenceTimesDecay2014"/>
      <w:bookmarkEnd w:id="391"/>
      <w:r>
        <w:rPr>
          <w:b/>
          <w:bCs/>
        </w:rPr>
        <w:lastRenderedPageBreak/>
        <w:t>Russell MB</w:t>
      </w:r>
      <w:r>
        <w:rPr>
          <w:b/>
          <w:bCs/>
        </w:rPr>
        <w:t xml:space="preserve">, </w:t>
      </w:r>
      <w:r>
        <w:rPr>
          <w:b/>
          <w:bCs/>
        </w:rPr>
        <w:t>Woodall CW</w:t>
      </w:r>
      <w:r>
        <w:rPr>
          <w:b/>
          <w:bCs/>
        </w:rPr>
        <w:t xml:space="preserve">, </w:t>
      </w:r>
      <w:r>
        <w:rPr>
          <w:b/>
          <w:bCs/>
        </w:rPr>
        <w:t>Fraver S</w:t>
      </w:r>
      <w:r>
        <w:rPr>
          <w:b/>
          <w:bCs/>
        </w:rPr>
        <w:t xml:space="preserve">, </w:t>
      </w:r>
      <w:r>
        <w:rPr>
          <w:b/>
          <w:bCs/>
        </w:rPr>
        <w:t>D’Amato AW</w:t>
      </w:r>
      <w:r>
        <w:rPr>
          <w:b/>
          <w:bCs/>
        </w:rPr>
        <w:t xml:space="preserve">, </w:t>
      </w:r>
      <w:r>
        <w:rPr>
          <w:b/>
          <w:bCs/>
        </w:rPr>
        <w:t>Domke GM</w:t>
      </w:r>
      <w:r>
        <w:rPr>
          <w:b/>
          <w:bCs/>
        </w:rPr>
        <w:t xml:space="preserve">, </w:t>
      </w:r>
      <w:r>
        <w:rPr>
          <w:b/>
          <w:bCs/>
        </w:rPr>
        <w:t>Skog KE</w:t>
      </w:r>
      <w:r>
        <w:t xml:space="preserve">. </w:t>
      </w:r>
      <w:r>
        <w:rPr>
          <w:b/>
          <w:bCs/>
        </w:rPr>
        <w:t>2014</w:t>
      </w:r>
      <w:r>
        <w:t xml:space="preserve">. Residence Times and Decay Rates of Downed Woody Debris Biomass/Carbon in Eastern US Forests. </w:t>
      </w:r>
      <w:r>
        <w:rPr>
          <w:i/>
          <w:iCs/>
        </w:rPr>
        <w:t>Ecosystems</w:t>
      </w:r>
      <w:r>
        <w:t xml:space="preserve"> </w:t>
      </w:r>
      <w:r>
        <w:rPr>
          <w:b/>
          <w:bCs/>
        </w:rPr>
        <w:t>17</w:t>
      </w:r>
      <w:r>
        <w:t>: 765–777.</w:t>
      </w:r>
    </w:p>
    <w:p w14:paraId="18AA33B6" w14:textId="77777777" w:rsidR="005D1570" w:rsidRDefault="00075BA3">
      <w:pPr>
        <w:pStyle w:val="Bibliography"/>
      </w:pPr>
      <w:bookmarkStart w:id="393" w:name="ref-sackHydrologyLeavesCoordination2003"/>
      <w:bookmarkEnd w:id="392"/>
      <w:r>
        <w:rPr>
          <w:b/>
          <w:bCs/>
        </w:rPr>
        <w:t>Sack L</w:t>
      </w:r>
      <w:r>
        <w:rPr>
          <w:b/>
          <w:bCs/>
        </w:rPr>
        <w:t xml:space="preserve">, </w:t>
      </w:r>
      <w:r>
        <w:rPr>
          <w:b/>
          <w:bCs/>
        </w:rPr>
        <w:t>Cowan PD</w:t>
      </w:r>
      <w:r>
        <w:rPr>
          <w:b/>
          <w:bCs/>
        </w:rPr>
        <w:t xml:space="preserve">, </w:t>
      </w:r>
      <w:r>
        <w:rPr>
          <w:b/>
          <w:bCs/>
        </w:rPr>
        <w:t>Jaikumar N</w:t>
      </w:r>
      <w:r>
        <w:rPr>
          <w:b/>
          <w:bCs/>
        </w:rPr>
        <w:t xml:space="preserve">, </w:t>
      </w:r>
      <w:r>
        <w:rPr>
          <w:b/>
          <w:bCs/>
        </w:rPr>
        <w:t>Holbrook NM</w:t>
      </w:r>
      <w:r>
        <w:t xml:space="preserve">. </w:t>
      </w:r>
      <w:r>
        <w:rPr>
          <w:b/>
          <w:bCs/>
        </w:rPr>
        <w:t>2003</w:t>
      </w:r>
      <w:r>
        <w:t xml:space="preserve">. The “hydrology” of leaves: Co-ordination of structure and function in temperate woody species. </w:t>
      </w:r>
      <w:r>
        <w:rPr>
          <w:i/>
          <w:iCs/>
        </w:rPr>
        <w:t>Plant, Cell &amp; Environment</w:t>
      </w:r>
      <w:r>
        <w:t xml:space="preserve"> </w:t>
      </w:r>
      <w:r>
        <w:rPr>
          <w:b/>
          <w:bCs/>
        </w:rPr>
        <w:t>26</w:t>
      </w:r>
      <w:r>
        <w:t>: 1343–1356.</w:t>
      </w:r>
    </w:p>
    <w:p w14:paraId="548E9C2A" w14:textId="77777777" w:rsidR="005D1570" w:rsidRDefault="00075BA3">
      <w:pPr>
        <w:pStyle w:val="Bibliography"/>
      </w:pPr>
      <w:bookmarkStart w:id="394" w:name="ref-sackHowStrongIntracanopy2006"/>
      <w:bookmarkEnd w:id="393"/>
      <w:r>
        <w:rPr>
          <w:b/>
          <w:bCs/>
        </w:rPr>
        <w:t>Sack L</w:t>
      </w:r>
      <w:r>
        <w:rPr>
          <w:b/>
          <w:bCs/>
        </w:rPr>
        <w:t xml:space="preserve">, </w:t>
      </w:r>
      <w:r>
        <w:rPr>
          <w:b/>
          <w:bCs/>
        </w:rPr>
        <w:t>Melcher PJ</w:t>
      </w:r>
      <w:r>
        <w:rPr>
          <w:b/>
          <w:bCs/>
        </w:rPr>
        <w:t xml:space="preserve">, </w:t>
      </w:r>
      <w:r>
        <w:rPr>
          <w:b/>
          <w:bCs/>
        </w:rPr>
        <w:t>Liu WH</w:t>
      </w:r>
      <w:r>
        <w:rPr>
          <w:b/>
          <w:bCs/>
        </w:rPr>
        <w:t xml:space="preserve">, </w:t>
      </w:r>
      <w:r>
        <w:rPr>
          <w:b/>
          <w:bCs/>
        </w:rPr>
        <w:t>Middleton E</w:t>
      </w:r>
      <w:r>
        <w:rPr>
          <w:b/>
          <w:bCs/>
        </w:rPr>
        <w:t xml:space="preserve">, </w:t>
      </w:r>
      <w:r>
        <w:rPr>
          <w:b/>
          <w:bCs/>
        </w:rPr>
        <w:t>Pardee T</w:t>
      </w:r>
      <w:r>
        <w:t xml:space="preserve">. </w:t>
      </w:r>
      <w:r>
        <w:rPr>
          <w:b/>
          <w:bCs/>
        </w:rPr>
        <w:t>2006</w:t>
      </w:r>
      <w:r>
        <w:t>. How</w:t>
      </w:r>
      <w:r>
        <w:t xml:space="preserve"> strong is intracanopy leaf plasticity in temperate deciduous trees? </w:t>
      </w:r>
      <w:r>
        <w:rPr>
          <w:i/>
          <w:iCs/>
        </w:rPr>
        <w:t>American Journal of Botany</w:t>
      </w:r>
      <w:r>
        <w:t xml:space="preserve"> </w:t>
      </w:r>
      <w:r>
        <w:rPr>
          <w:b/>
          <w:bCs/>
        </w:rPr>
        <w:t>93</w:t>
      </w:r>
      <w:r>
        <w:t>: 829–839.</w:t>
      </w:r>
    </w:p>
    <w:p w14:paraId="7E09E94C" w14:textId="77777777" w:rsidR="005D1570" w:rsidRDefault="00075BA3">
      <w:pPr>
        <w:pStyle w:val="Bibliography"/>
      </w:pPr>
      <w:bookmarkStart w:id="395" w:name="ref-sackLeafVenationStructure2013"/>
      <w:bookmarkEnd w:id="394"/>
      <w:r>
        <w:rPr>
          <w:b/>
          <w:bCs/>
        </w:rPr>
        <w:t>Sack L</w:t>
      </w:r>
      <w:r>
        <w:rPr>
          <w:b/>
          <w:bCs/>
        </w:rPr>
        <w:t xml:space="preserve">, </w:t>
      </w:r>
      <w:r>
        <w:rPr>
          <w:b/>
          <w:bCs/>
        </w:rPr>
        <w:t>Scoffoni C</w:t>
      </w:r>
      <w:r>
        <w:t xml:space="preserve">. </w:t>
      </w:r>
      <w:r>
        <w:rPr>
          <w:b/>
          <w:bCs/>
        </w:rPr>
        <w:t>2013</w:t>
      </w:r>
      <w:r>
        <w:t xml:space="preserve">. Leaf venation: Structure, function, development, evolution, ecology and applications in the past, present and future. </w:t>
      </w:r>
      <w:r>
        <w:rPr>
          <w:i/>
          <w:iCs/>
        </w:rPr>
        <w:t>New</w:t>
      </w:r>
      <w:r>
        <w:rPr>
          <w:i/>
          <w:iCs/>
        </w:rPr>
        <w:t xml:space="preserve"> Phytologist</w:t>
      </w:r>
      <w:r>
        <w:t xml:space="preserve"> </w:t>
      </w:r>
      <w:r>
        <w:rPr>
          <w:b/>
          <w:bCs/>
        </w:rPr>
        <w:t>198</w:t>
      </w:r>
      <w:r>
        <w:t>: 983–1000.</w:t>
      </w:r>
    </w:p>
    <w:p w14:paraId="5D47F3FB" w14:textId="77777777" w:rsidR="005D1570" w:rsidRDefault="00075BA3">
      <w:pPr>
        <w:pStyle w:val="Bibliography"/>
      </w:pPr>
      <w:bookmarkStart w:id="396" w:name="ref-sageTemperatureResponseC32007"/>
      <w:bookmarkEnd w:id="395"/>
      <w:r>
        <w:rPr>
          <w:b/>
          <w:bCs/>
        </w:rPr>
        <w:t>Sage RF</w:t>
      </w:r>
      <w:r>
        <w:rPr>
          <w:b/>
          <w:bCs/>
        </w:rPr>
        <w:t xml:space="preserve">, </w:t>
      </w:r>
      <w:r>
        <w:rPr>
          <w:b/>
          <w:bCs/>
        </w:rPr>
        <w:t>Kubien DS</w:t>
      </w:r>
      <w:r>
        <w:t xml:space="preserve">. </w:t>
      </w:r>
      <w:r>
        <w:rPr>
          <w:b/>
          <w:bCs/>
        </w:rPr>
        <w:t>2007</w:t>
      </w:r>
      <w:r>
        <w:t xml:space="preserve">. The temperature response of C3 and C4 photosynthesis. </w:t>
      </w:r>
      <w:r>
        <w:rPr>
          <w:i/>
          <w:iCs/>
        </w:rPr>
        <w:t>Plant, Cell &amp; Environment</w:t>
      </w:r>
      <w:r>
        <w:t xml:space="preserve"> </w:t>
      </w:r>
      <w:r>
        <w:rPr>
          <w:b/>
          <w:bCs/>
        </w:rPr>
        <w:t>30</w:t>
      </w:r>
      <w:r>
        <w:t>: 1086–1106.</w:t>
      </w:r>
    </w:p>
    <w:p w14:paraId="2C67C943" w14:textId="77777777" w:rsidR="005D1570" w:rsidRDefault="00075BA3">
      <w:pPr>
        <w:pStyle w:val="Bibliography"/>
      </w:pPr>
      <w:bookmarkStart w:id="397" w:name="ref-sanchesDifferentialLeafTraits2010"/>
      <w:bookmarkEnd w:id="396"/>
      <w:r>
        <w:rPr>
          <w:b/>
          <w:bCs/>
        </w:rPr>
        <w:t>Sanches MC</w:t>
      </w:r>
      <w:r>
        <w:rPr>
          <w:b/>
          <w:bCs/>
        </w:rPr>
        <w:t xml:space="preserve">, </w:t>
      </w:r>
      <w:r>
        <w:rPr>
          <w:b/>
          <w:bCs/>
        </w:rPr>
        <w:t>Ribeiro SP</w:t>
      </w:r>
      <w:r>
        <w:rPr>
          <w:b/>
          <w:bCs/>
        </w:rPr>
        <w:t xml:space="preserve">, </w:t>
      </w:r>
      <w:r>
        <w:rPr>
          <w:b/>
          <w:bCs/>
        </w:rPr>
        <w:t>Dalvi VC</w:t>
      </w:r>
      <w:r>
        <w:rPr>
          <w:b/>
          <w:bCs/>
        </w:rPr>
        <w:t xml:space="preserve">, </w:t>
      </w:r>
      <w:r>
        <w:rPr>
          <w:b/>
          <w:bCs/>
        </w:rPr>
        <w:t>Barbosa da Silva Junior M</w:t>
      </w:r>
      <w:r>
        <w:rPr>
          <w:b/>
          <w:bCs/>
        </w:rPr>
        <w:t xml:space="preserve">, </w:t>
      </w:r>
      <w:r>
        <w:rPr>
          <w:b/>
          <w:bCs/>
        </w:rPr>
        <w:t>Caldas de Sousa H</w:t>
      </w:r>
      <w:r>
        <w:rPr>
          <w:b/>
          <w:bCs/>
        </w:rPr>
        <w:t xml:space="preserve">, </w:t>
      </w:r>
      <w:r>
        <w:rPr>
          <w:b/>
          <w:bCs/>
        </w:rPr>
        <w:t>Pires de Lemos-Filho J</w:t>
      </w:r>
      <w:r>
        <w:t xml:space="preserve">. </w:t>
      </w:r>
      <w:r>
        <w:rPr>
          <w:b/>
          <w:bCs/>
        </w:rPr>
        <w:t>2010</w:t>
      </w:r>
      <w:r>
        <w:t xml:space="preserve">. Differential leaf traits of a neotropical tree Cariniana legalis (Mart.) Kuntze (Lecythidaceae): Comparing saplings and emergent trees. </w:t>
      </w:r>
      <w:r>
        <w:rPr>
          <w:i/>
          <w:iCs/>
        </w:rPr>
        <w:t>Trees</w:t>
      </w:r>
      <w:r>
        <w:t xml:space="preserve"> </w:t>
      </w:r>
      <w:r>
        <w:rPr>
          <w:b/>
          <w:bCs/>
        </w:rPr>
        <w:t>24</w:t>
      </w:r>
      <w:r>
        <w:t>: 79–88.</w:t>
      </w:r>
    </w:p>
    <w:p w14:paraId="24A0EA74" w14:textId="77777777" w:rsidR="005D1570" w:rsidRDefault="00075BA3">
      <w:pPr>
        <w:pStyle w:val="Bibliography"/>
      </w:pPr>
      <w:bookmarkStart w:id="398" w:name="ref-scafaroResponsesLeafRespiration2021"/>
      <w:bookmarkEnd w:id="397"/>
      <w:r>
        <w:rPr>
          <w:b/>
          <w:bCs/>
        </w:rPr>
        <w:t>Scafaro AP</w:t>
      </w:r>
      <w:r>
        <w:rPr>
          <w:b/>
          <w:bCs/>
        </w:rPr>
        <w:t xml:space="preserve">, </w:t>
      </w:r>
      <w:r>
        <w:rPr>
          <w:b/>
          <w:bCs/>
        </w:rPr>
        <w:t>Fan Y</w:t>
      </w:r>
      <w:r>
        <w:rPr>
          <w:b/>
          <w:bCs/>
        </w:rPr>
        <w:t xml:space="preserve">, </w:t>
      </w:r>
      <w:r>
        <w:rPr>
          <w:b/>
          <w:bCs/>
        </w:rPr>
        <w:t>Posch BC</w:t>
      </w:r>
      <w:r>
        <w:rPr>
          <w:b/>
          <w:bCs/>
        </w:rPr>
        <w:t xml:space="preserve">, </w:t>
      </w:r>
      <w:r>
        <w:rPr>
          <w:b/>
          <w:bCs/>
        </w:rPr>
        <w:t>Garcia A</w:t>
      </w:r>
      <w:r>
        <w:rPr>
          <w:b/>
          <w:bCs/>
        </w:rPr>
        <w:t xml:space="preserve">, </w:t>
      </w:r>
      <w:r>
        <w:rPr>
          <w:b/>
          <w:bCs/>
        </w:rPr>
        <w:t>Coast O</w:t>
      </w:r>
      <w:r>
        <w:rPr>
          <w:b/>
          <w:bCs/>
        </w:rPr>
        <w:t xml:space="preserve">, </w:t>
      </w:r>
      <w:r>
        <w:rPr>
          <w:b/>
          <w:bCs/>
        </w:rPr>
        <w:t>Atkin OK</w:t>
      </w:r>
      <w:r>
        <w:t xml:space="preserve">. </w:t>
      </w:r>
      <w:r>
        <w:rPr>
          <w:b/>
          <w:bCs/>
        </w:rPr>
        <w:t>2021</w:t>
      </w:r>
      <w:r>
        <w:t>. Responses</w:t>
      </w:r>
      <w:r>
        <w:t xml:space="preserve"> of leaf respiration to heatwaves. </w:t>
      </w:r>
      <w:r>
        <w:rPr>
          <w:i/>
          <w:iCs/>
        </w:rPr>
        <w:t>Plant, Cell &amp; Environment</w:t>
      </w:r>
      <w:r>
        <w:t xml:space="preserve"> </w:t>
      </w:r>
      <w:r>
        <w:rPr>
          <w:b/>
          <w:bCs/>
        </w:rPr>
        <w:t>44</w:t>
      </w:r>
      <w:r>
        <w:t>: 2090–2101.</w:t>
      </w:r>
    </w:p>
    <w:p w14:paraId="4C4F392F" w14:textId="77777777" w:rsidR="005D1570" w:rsidRDefault="00075BA3">
      <w:pPr>
        <w:pStyle w:val="Bibliography"/>
      </w:pPr>
      <w:bookmarkStart w:id="399" w:name="X5a654ec7ca6292120c346c0b1ed78cabd8807e6"/>
      <w:bookmarkEnd w:id="398"/>
      <w:r>
        <w:rPr>
          <w:b/>
          <w:bCs/>
        </w:rPr>
        <w:t>Scartazza A</w:t>
      </w:r>
      <w:r>
        <w:rPr>
          <w:b/>
          <w:bCs/>
        </w:rPr>
        <w:t xml:space="preserve">, </w:t>
      </w:r>
      <w:r>
        <w:rPr>
          <w:b/>
          <w:bCs/>
        </w:rPr>
        <w:t>Di Baccio D</w:t>
      </w:r>
      <w:r>
        <w:rPr>
          <w:b/>
          <w:bCs/>
        </w:rPr>
        <w:t xml:space="preserve">, </w:t>
      </w:r>
      <w:r>
        <w:rPr>
          <w:b/>
          <w:bCs/>
        </w:rPr>
        <w:t>Bertolotto P</w:t>
      </w:r>
      <w:r>
        <w:rPr>
          <w:b/>
          <w:bCs/>
        </w:rPr>
        <w:t xml:space="preserve">, </w:t>
      </w:r>
      <w:r>
        <w:rPr>
          <w:b/>
          <w:bCs/>
        </w:rPr>
        <w:t>Gavrichkova O</w:t>
      </w:r>
      <w:r>
        <w:rPr>
          <w:b/>
          <w:bCs/>
        </w:rPr>
        <w:t xml:space="preserve">, </w:t>
      </w:r>
      <w:r>
        <w:rPr>
          <w:b/>
          <w:bCs/>
        </w:rPr>
        <w:t>Matteucci G</w:t>
      </w:r>
      <w:r>
        <w:t xml:space="preserve">. </w:t>
      </w:r>
      <w:r>
        <w:rPr>
          <w:b/>
          <w:bCs/>
        </w:rPr>
        <w:t>2016</w:t>
      </w:r>
      <w:r>
        <w:t>. Investigating the European beech (Fagus sylvatica L.) Leaf characteristics along the vertical canopy profi</w:t>
      </w:r>
      <w:r>
        <w:t xml:space="preserve">le: Leaf structure, photosynthetic capacity, light energy dissipation and photoprotection mechanisms. </w:t>
      </w:r>
      <w:r>
        <w:rPr>
          <w:i/>
          <w:iCs/>
        </w:rPr>
        <w:t>Tree Physiol</w:t>
      </w:r>
      <w:r>
        <w:t xml:space="preserve"> </w:t>
      </w:r>
      <w:r>
        <w:rPr>
          <w:b/>
          <w:bCs/>
        </w:rPr>
        <w:t>36</w:t>
      </w:r>
      <w:r>
        <w:t>: 1060–1076.</w:t>
      </w:r>
    </w:p>
    <w:p w14:paraId="1651A023" w14:textId="77777777" w:rsidR="005D1570" w:rsidRDefault="00075BA3">
      <w:pPr>
        <w:pStyle w:val="Bibliography"/>
      </w:pPr>
      <w:bookmarkStart w:id="400" w:name="Xd512cc2c2f5c07eb41a83b5e4dc09ab9e8f77cc"/>
      <w:bookmarkEnd w:id="399"/>
      <w:r>
        <w:rPr>
          <w:b/>
          <w:bCs/>
        </w:rPr>
        <w:t>Scharnweber T</w:t>
      </w:r>
      <w:r>
        <w:rPr>
          <w:b/>
          <w:bCs/>
        </w:rPr>
        <w:t xml:space="preserve">, </w:t>
      </w:r>
      <w:r>
        <w:rPr>
          <w:b/>
          <w:bCs/>
        </w:rPr>
        <w:t>Heinze L</w:t>
      </w:r>
      <w:r>
        <w:rPr>
          <w:b/>
          <w:bCs/>
        </w:rPr>
        <w:t xml:space="preserve">, </w:t>
      </w:r>
      <w:r>
        <w:rPr>
          <w:b/>
          <w:bCs/>
        </w:rPr>
        <w:t>Cruz-García R</w:t>
      </w:r>
      <w:r>
        <w:rPr>
          <w:b/>
          <w:bCs/>
        </w:rPr>
        <w:t xml:space="preserve">, </w:t>
      </w:r>
      <w:r>
        <w:rPr>
          <w:b/>
          <w:bCs/>
        </w:rPr>
        <w:t>van der Maaten-Theunissen M</w:t>
      </w:r>
      <w:r>
        <w:rPr>
          <w:b/>
          <w:bCs/>
        </w:rPr>
        <w:t xml:space="preserve">, </w:t>
      </w:r>
      <w:r>
        <w:rPr>
          <w:b/>
          <w:bCs/>
        </w:rPr>
        <w:t>Wilmking M</w:t>
      </w:r>
      <w:r>
        <w:t xml:space="preserve">. </w:t>
      </w:r>
      <w:r>
        <w:rPr>
          <w:b/>
          <w:bCs/>
        </w:rPr>
        <w:t>2019</w:t>
      </w:r>
      <w:r>
        <w:t xml:space="preserve">. Confessions of solitary oaks: We grow fast but we fear the drought. </w:t>
      </w:r>
      <w:r>
        <w:rPr>
          <w:i/>
          <w:iCs/>
        </w:rPr>
        <w:t>Dendrochronologia</w:t>
      </w:r>
      <w:r>
        <w:t xml:space="preserve"> </w:t>
      </w:r>
      <w:r>
        <w:rPr>
          <w:b/>
          <w:bCs/>
        </w:rPr>
        <w:t>55</w:t>
      </w:r>
      <w:r>
        <w:t>: 43–49.</w:t>
      </w:r>
    </w:p>
    <w:p w14:paraId="54790CF2" w14:textId="77777777" w:rsidR="005D1570" w:rsidRDefault="00075BA3">
      <w:pPr>
        <w:pStyle w:val="Bibliography"/>
      </w:pPr>
      <w:bookmarkStart w:id="401" w:name="X9494af249d01883b511ad418d063264284c10d5"/>
      <w:bookmarkEnd w:id="400"/>
      <w:r>
        <w:rPr>
          <w:b/>
          <w:bCs/>
        </w:rPr>
        <w:t>Scheffers B</w:t>
      </w:r>
      <w:r>
        <w:rPr>
          <w:b/>
          <w:bCs/>
        </w:rPr>
        <w:t xml:space="preserve">, </w:t>
      </w:r>
      <w:r>
        <w:rPr>
          <w:b/>
          <w:bCs/>
        </w:rPr>
        <w:t>Edwards D</w:t>
      </w:r>
      <w:r>
        <w:rPr>
          <w:b/>
          <w:bCs/>
        </w:rPr>
        <w:t xml:space="preserve">, </w:t>
      </w:r>
      <w:r>
        <w:rPr>
          <w:b/>
          <w:bCs/>
        </w:rPr>
        <w:t>Diesmos A</w:t>
      </w:r>
      <w:r>
        <w:rPr>
          <w:b/>
          <w:bCs/>
        </w:rPr>
        <w:t xml:space="preserve">, </w:t>
      </w:r>
      <w:r>
        <w:rPr>
          <w:b/>
          <w:bCs/>
        </w:rPr>
        <w:t>Williams S</w:t>
      </w:r>
      <w:r>
        <w:rPr>
          <w:b/>
          <w:bCs/>
        </w:rPr>
        <w:t xml:space="preserve">, </w:t>
      </w:r>
      <w:r>
        <w:rPr>
          <w:b/>
          <w:bCs/>
        </w:rPr>
        <w:t>Evans T</w:t>
      </w:r>
      <w:r>
        <w:t xml:space="preserve">. </w:t>
      </w:r>
      <w:r>
        <w:rPr>
          <w:b/>
          <w:bCs/>
        </w:rPr>
        <w:t>2013</w:t>
      </w:r>
      <w:r>
        <w:t xml:space="preserve">. Microhabitats reduce animal’s exposure to climate extremes. </w:t>
      </w:r>
      <w:r>
        <w:rPr>
          <w:i/>
          <w:iCs/>
        </w:rPr>
        <w:t>Global change biology</w:t>
      </w:r>
      <w:r>
        <w:t xml:space="preserve"> </w:t>
      </w:r>
      <w:r>
        <w:rPr>
          <w:b/>
          <w:bCs/>
        </w:rPr>
        <w:t>20</w:t>
      </w:r>
      <w:r>
        <w:t>.</w:t>
      </w:r>
    </w:p>
    <w:p w14:paraId="42F27C87" w14:textId="77777777" w:rsidR="005D1570" w:rsidRDefault="00075BA3">
      <w:pPr>
        <w:pStyle w:val="Bibliography"/>
      </w:pPr>
      <w:bookmarkStart w:id="402" w:name="X0908116febd5ea5c35b2add35c2f6a30147dcfd"/>
      <w:bookmarkEnd w:id="401"/>
      <w:r>
        <w:rPr>
          <w:b/>
          <w:bCs/>
        </w:rPr>
        <w:t>Schreuder MDJ</w:t>
      </w:r>
      <w:r>
        <w:rPr>
          <w:b/>
          <w:bCs/>
        </w:rPr>
        <w:t xml:space="preserve">, </w:t>
      </w:r>
      <w:r>
        <w:rPr>
          <w:b/>
          <w:bCs/>
        </w:rPr>
        <w:t>Brewer CA</w:t>
      </w:r>
      <w:r>
        <w:rPr>
          <w:b/>
          <w:bCs/>
        </w:rPr>
        <w:t xml:space="preserve">, </w:t>
      </w:r>
      <w:r>
        <w:rPr>
          <w:b/>
          <w:bCs/>
        </w:rPr>
        <w:t>Heine C</w:t>
      </w:r>
      <w:r>
        <w:t xml:space="preserve">. </w:t>
      </w:r>
      <w:r>
        <w:rPr>
          <w:b/>
          <w:bCs/>
        </w:rPr>
        <w:t>2001</w:t>
      </w:r>
      <w:r>
        <w:t xml:space="preserve">. Modelled Influences of Non-exchanging Trichomes on Leaf Boundary Layers and Gas Exchange. </w:t>
      </w:r>
      <w:r>
        <w:rPr>
          <w:i/>
          <w:iCs/>
        </w:rPr>
        <w:t>Journal of Theoretical Biology</w:t>
      </w:r>
      <w:r>
        <w:t xml:space="preserve"> </w:t>
      </w:r>
      <w:r>
        <w:rPr>
          <w:b/>
          <w:bCs/>
        </w:rPr>
        <w:t>210</w:t>
      </w:r>
      <w:r>
        <w:t>: 23–32.</w:t>
      </w:r>
    </w:p>
    <w:p w14:paraId="6BA00DFF" w14:textId="77777777" w:rsidR="005D1570" w:rsidRDefault="00075BA3">
      <w:pPr>
        <w:pStyle w:val="Bibliography"/>
      </w:pPr>
      <w:bookmarkStart w:id="403" w:name="ref-schymanskiStomatalControlLeaf2013"/>
      <w:bookmarkEnd w:id="402"/>
      <w:r>
        <w:rPr>
          <w:b/>
          <w:bCs/>
        </w:rPr>
        <w:t>Schymanski SJ</w:t>
      </w:r>
      <w:r>
        <w:rPr>
          <w:b/>
          <w:bCs/>
        </w:rPr>
        <w:t xml:space="preserve">, </w:t>
      </w:r>
      <w:r>
        <w:rPr>
          <w:b/>
          <w:bCs/>
        </w:rPr>
        <w:t>Or D</w:t>
      </w:r>
      <w:r>
        <w:rPr>
          <w:b/>
          <w:bCs/>
        </w:rPr>
        <w:t xml:space="preserve">, </w:t>
      </w:r>
      <w:r>
        <w:rPr>
          <w:b/>
          <w:bCs/>
        </w:rPr>
        <w:t>Zwieniecki M</w:t>
      </w:r>
      <w:r>
        <w:t xml:space="preserve">. </w:t>
      </w:r>
      <w:r>
        <w:rPr>
          <w:b/>
          <w:bCs/>
        </w:rPr>
        <w:t>2013</w:t>
      </w:r>
      <w:r>
        <w:t>. Stomatal Control and Leaf Thermal and Hyd</w:t>
      </w:r>
      <w:r>
        <w:t xml:space="preserve">raulic Capacitances under Rapid Environmental Fluctuations. </w:t>
      </w:r>
      <w:r>
        <w:rPr>
          <w:i/>
          <w:iCs/>
        </w:rPr>
        <w:t>PLOS ONE</w:t>
      </w:r>
      <w:r>
        <w:t xml:space="preserve"> </w:t>
      </w:r>
      <w:r>
        <w:rPr>
          <w:b/>
          <w:bCs/>
        </w:rPr>
        <w:t>8</w:t>
      </w:r>
      <w:r>
        <w:t>: e54231.</w:t>
      </w:r>
    </w:p>
    <w:p w14:paraId="7645F05C" w14:textId="77777777" w:rsidR="005D1570" w:rsidRDefault="00075BA3">
      <w:pPr>
        <w:pStyle w:val="Bibliography"/>
      </w:pPr>
      <w:bookmarkStart w:id="404" w:name="Xdceb1199821527f6bf9d2dda4873cb62a942057"/>
      <w:bookmarkEnd w:id="403"/>
      <w:r>
        <w:rPr>
          <w:b/>
          <w:bCs/>
        </w:rPr>
        <w:t>Sellers PJ</w:t>
      </w:r>
      <w:r>
        <w:t xml:space="preserve">. </w:t>
      </w:r>
      <w:r>
        <w:rPr>
          <w:b/>
          <w:bCs/>
        </w:rPr>
        <w:t>1985</w:t>
      </w:r>
      <w:r>
        <w:t xml:space="preserve">. Canopy reflectance, photosynthesis and transpiration. </w:t>
      </w:r>
      <w:r>
        <w:rPr>
          <w:i/>
          <w:iCs/>
        </w:rPr>
        <w:t>International Journal of Remote Sensing</w:t>
      </w:r>
      <w:r>
        <w:t xml:space="preserve"> </w:t>
      </w:r>
      <w:r>
        <w:rPr>
          <w:b/>
          <w:bCs/>
        </w:rPr>
        <w:t>6</w:t>
      </w:r>
      <w:r>
        <w:t>: 1335–1372.</w:t>
      </w:r>
    </w:p>
    <w:p w14:paraId="7422FC05" w14:textId="77777777" w:rsidR="005D1570" w:rsidRDefault="00075BA3">
      <w:pPr>
        <w:pStyle w:val="Bibliography"/>
      </w:pPr>
      <w:bookmarkStart w:id="405" w:name="ref-sharkeyEffectsModerateHeat2005"/>
      <w:bookmarkEnd w:id="404"/>
      <w:r>
        <w:rPr>
          <w:b/>
          <w:bCs/>
        </w:rPr>
        <w:t>Sharkey TD</w:t>
      </w:r>
      <w:r>
        <w:t xml:space="preserve">. </w:t>
      </w:r>
      <w:r>
        <w:rPr>
          <w:b/>
          <w:bCs/>
        </w:rPr>
        <w:t>2005</w:t>
      </w:r>
      <w:r>
        <w:t xml:space="preserve">. Effects of moderate heat stress </w:t>
      </w:r>
      <w:r>
        <w:t xml:space="preserve">on photosynthesis: Importance of thylakoid reactions, rubisco deactivation, reactive oxygen species, and thermotolerance provided by isoprene. </w:t>
      </w:r>
      <w:r>
        <w:rPr>
          <w:i/>
          <w:iCs/>
        </w:rPr>
        <w:t>Plant, Cell &amp; Environment</w:t>
      </w:r>
      <w:r>
        <w:t xml:space="preserve"> </w:t>
      </w:r>
      <w:r>
        <w:rPr>
          <w:b/>
          <w:bCs/>
        </w:rPr>
        <w:t>28</w:t>
      </w:r>
      <w:r>
        <w:t>: 269–277.</w:t>
      </w:r>
    </w:p>
    <w:p w14:paraId="7D2B3CBB" w14:textId="77777777" w:rsidR="005D1570" w:rsidRDefault="00075BA3">
      <w:pPr>
        <w:pStyle w:val="Bibliography"/>
      </w:pPr>
      <w:bookmarkStart w:id="406" w:name="ref-sharkeyFutureIsopreneEmission2014"/>
      <w:bookmarkEnd w:id="405"/>
      <w:r>
        <w:rPr>
          <w:b/>
          <w:bCs/>
        </w:rPr>
        <w:lastRenderedPageBreak/>
        <w:t>Sharkey TD</w:t>
      </w:r>
      <w:r>
        <w:rPr>
          <w:b/>
          <w:bCs/>
        </w:rPr>
        <w:t xml:space="preserve">, </w:t>
      </w:r>
      <w:r>
        <w:rPr>
          <w:b/>
          <w:bCs/>
        </w:rPr>
        <w:t>Monson RK</w:t>
      </w:r>
      <w:r>
        <w:t xml:space="preserve">. </w:t>
      </w:r>
      <w:r>
        <w:rPr>
          <w:b/>
          <w:bCs/>
        </w:rPr>
        <w:t>2014</w:t>
      </w:r>
      <w:r>
        <w:t xml:space="preserve">. The future of isoprene emission from leaves, </w:t>
      </w:r>
      <w:r>
        <w:t xml:space="preserve">canopies and landscapes. </w:t>
      </w:r>
      <w:r>
        <w:rPr>
          <w:i/>
          <w:iCs/>
        </w:rPr>
        <w:t>Plant, Cell &amp; Environment</w:t>
      </w:r>
      <w:r>
        <w:t xml:space="preserve"> </w:t>
      </w:r>
      <w:r>
        <w:rPr>
          <w:b/>
          <w:bCs/>
        </w:rPr>
        <w:t>37</w:t>
      </w:r>
      <w:r>
        <w:t>: 1727–1740.</w:t>
      </w:r>
    </w:p>
    <w:p w14:paraId="7EC5C7F1" w14:textId="77777777" w:rsidR="005D1570" w:rsidRDefault="00075BA3">
      <w:pPr>
        <w:pStyle w:val="Bibliography"/>
      </w:pPr>
      <w:bookmarkStart w:id="407" w:name="ref-sharkeyIsopreneEmissionPlants2008"/>
      <w:bookmarkEnd w:id="406"/>
      <w:r>
        <w:rPr>
          <w:b/>
          <w:bCs/>
        </w:rPr>
        <w:t>Sharkey TD</w:t>
      </w:r>
      <w:r>
        <w:rPr>
          <w:b/>
          <w:bCs/>
        </w:rPr>
        <w:t xml:space="preserve">, </w:t>
      </w:r>
      <w:r>
        <w:rPr>
          <w:b/>
          <w:bCs/>
        </w:rPr>
        <w:t>Wiberley AE</w:t>
      </w:r>
      <w:r>
        <w:rPr>
          <w:b/>
          <w:bCs/>
        </w:rPr>
        <w:t xml:space="preserve">, </w:t>
      </w:r>
      <w:r>
        <w:rPr>
          <w:b/>
          <w:bCs/>
        </w:rPr>
        <w:t>Donohue AR</w:t>
      </w:r>
      <w:r>
        <w:t xml:space="preserve">. </w:t>
      </w:r>
      <w:r>
        <w:rPr>
          <w:b/>
          <w:bCs/>
        </w:rPr>
        <w:t>2008</w:t>
      </w:r>
      <w:r>
        <w:t xml:space="preserve">. Isoprene Emission from Plants: Why and How. </w:t>
      </w:r>
      <w:r>
        <w:rPr>
          <w:i/>
          <w:iCs/>
        </w:rPr>
        <w:t>Annals of Botany</w:t>
      </w:r>
      <w:r>
        <w:t xml:space="preserve"> </w:t>
      </w:r>
      <w:r>
        <w:rPr>
          <w:b/>
          <w:bCs/>
        </w:rPr>
        <w:t>101</w:t>
      </w:r>
      <w:r>
        <w:t>: 5–18.</w:t>
      </w:r>
    </w:p>
    <w:p w14:paraId="04946C0E" w14:textId="77777777" w:rsidR="005D1570" w:rsidRDefault="00075BA3">
      <w:pPr>
        <w:pStyle w:val="Bibliography"/>
      </w:pPr>
      <w:bookmarkStart w:id="408" w:name="ref-shawSecondaryWindSpeed1977"/>
      <w:bookmarkEnd w:id="407"/>
      <w:r>
        <w:rPr>
          <w:b/>
          <w:bCs/>
        </w:rPr>
        <w:t>Shaw R</w:t>
      </w:r>
      <w:r>
        <w:t xml:space="preserve">. </w:t>
      </w:r>
      <w:r>
        <w:rPr>
          <w:b/>
          <w:bCs/>
        </w:rPr>
        <w:t>1977</w:t>
      </w:r>
      <w:r>
        <w:t xml:space="preserve">. Secondary Wind Speed Maxima Inside Plant Canopies. </w:t>
      </w:r>
      <w:r>
        <w:rPr>
          <w:i/>
          <w:iCs/>
        </w:rPr>
        <w:t>Journal of</w:t>
      </w:r>
      <w:r>
        <w:rPr>
          <w:i/>
          <w:iCs/>
        </w:rPr>
        <w:t xml:space="preserve"> Applied Meteorology</w:t>
      </w:r>
      <w:r>
        <w:t xml:space="preserve"> </w:t>
      </w:r>
      <w:r>
        <w:rPr>
          <w:b/>
          <w:bCs/>
        </w:rPr>
        <w:t>16</w:t>
      </w:r>
      <w:r>
        <w:t>: 514–521.</w:t>
      </w:r>
    </w:p>
    <w:p w14:paraId="4D02002B" w14:textId="77777777" w:rsidR="005D1570" w:rsidRDefault="00075BA3">
      <w:pPr>
        <w:pStyle w:val="Bibliography"/>
      </w:pPr>
      <w:bookmarkStart w:id="409" w:name="ref-shugartGapModelsTheir2018"/>
      <w:bookmarkEnd w:id="408"/>
      <w:r>
        <w:rPr>
          <w:b/>
          <w:bCs/>
        </w:rPr>
        <w:t>Shugart HH</w:t>
      </w:r>
      <w:r>
        <w:rPr>
          <w:b/>
          <w:bCs/>
        </w:rPr>
        <w:t xml:space="preserve">, </w:t>
      </w:r>
      <w:r>
        <w:rPr>
          <w:b/>
          <w:bCs/>
        </w:rPr>
        <w:t>Wang B</w:t>
      </w:r>
      <w:r>
        <w:rPr>
          <w:b/>
          <w:bCs/>
        </w:rPr>
        <w:t xml:space="preserve">, </w:t>
      </w:r>
      <w:r>
        <w:rPr>
          <w:b/>
          <w:bCs/>
        </w:rPr>
        <w:t>Fischer R</w:t>
      </w:r>
      <w:r>
        <w:rPr>
          <w:b/>
          <w:bCs/>
        </w:rPr>
        <w:t xml:space="preserve">, </w:t>
      </w:r>
      <w:r>
        <w:rPr>
          <w:b/>
          <w:bCs/>
        </w:rPr>
        <w:t>Ma J</w:t>
      </w:r>
      <w:r>
        <w:rPr>
          <w:b/>
          <w:bCs/>
        </w:rPr>
        <w:t xml:space="preserve">, </w:t>
      </w:r>
      <w:r>
        <w:rPr>
          <w:b/>
          <w:bCs/>
        </w:rPr>
        <w:t>Fang J</w:t>
      </w:r>
      <w:r>
        <w:rPr>
          <w:b/>
          <w:bCs/>
        </w:rPr>
        <w:t xml:space="preserve">, </w:t>
      </w:r>
      <w:r>
        <w:rPr>
          <w:b/>
          <w:bCs/>
        </w:rPr>
        <w:t>Yan X</w:t>
      </w:r>
      <w:r>
        <w:rPr>
          <w:b/>
          <w:bCs/>
        </w:rPr>
        <w:t xml:space="preserve">, </w:t>
      </w:r>
      <w:r>
        <w:rPr>
          <w:b/>
          <w:bCs/>
        </w:rPr>
        <w:t>Huth A</w:t>
      </w:r>
      <w:r>
        <w:rPr>
          <w:b/>
          <w:bCs/>
        </w:rPr>
        <w:t xml:space="preserve">, </w:t>
      </w:r>
      <w:r>
        <w:rPr>
          <w:b/>
          <w:bCs/>
        </w:rPr>
        <w:t>Armstrong AH</w:t>
      </w:r>
      <w:r>
        <w:t xml:space="preserve">. </w:t>
      </w:r>
      <w:r>
        <w:rPr>
          <w:b/>
          <w:bCs/>
        </w:rPr>
        <w:t>2018</w:t>
      </w:r>
      <w:r>
        <w:t xml:space="preserve">. Gap models and their individual-based relatives in the assessment of the consequences of global change. </w:t>
      </w:r>
      <w:r>
        <w:rPr>
          <w:i/>
          <w:iCs/>
        </w:rPr>
        <w:t>Environ. Res. Lett.</w:t>
      </w:r>
      <w:r>
        <w:t xml:space="preserve"> </w:t>
      </w:r>
      <w:r>
        <w:rPr>
          <w:b/>
          <w:bCs/>
        </w:rPr>
        <w:t>13</w:t>
      </w:r>
      <w:r>
        <w:t>: 033001.</w:t>
      </w:r>
    </w:p>
    <w:p w14:paraId="60CD5C78" w14:textId="77777777" w:rsidR="005D1570" w:rsidRDefault="00075BA3">
      <w:pPr>
        <w:pStyle w:val="Bibliography"/>
      </w:pPr>
      <w:bookmarkStart w:id="410" w:name="ref-sillettIncreasingWoodProduction2010"/>
      <w:bookmarkEnd w:id="409"/>
      <w:r>
        <w:rPr>
          <w:b/>
          <w:bCs/>
        </w:rPr>
        <w:t>Sillett SC</w:t>
      </w:r>
      <w:r>
        <w:rPr>
          <w:b/>
          <w:bCs/>
        </w:rPr>
        <w:t xml:space="preserve">, </w:t>
      </w:r>
      <w:r>
        <w:rPr>
          <w:b/>
          <w:bCs/>
        </w:rPr>
        <w:t>Van Pelt R</w:t>
      </w:r>
      <w:r>
        <w:rPr>
          <w:b/>
          <w:bCs/>
        </w:rPr>
        <w:t xml:space="preserve">, </w:t>
      </w:r>
      <w:r>
        <w:rPr>
          <w:b/>
          <w:bCs/>
        </w:rPr>
        <w:t>Koch GW</w:t>
      </w:r>
      <w:r>
        <w:rPr>
          <w:b/>
          <w:bCs/>
        </w:rPr>
        <w:t xml:space="preserve">, </w:t>
      </w:r>
      <w:r>
        <w:rPr>
          <w:b/>
          <w:bCs/>
        </w:rPr>
        <w:t>Ambrose AR</w:t>
      </w:r>
      <w:r>
        <w:rPr>
          <w:b/>
          <w:bCs/>
        </w:rPr>
        <w:t xml:space="preserve">, </w:t>
      </w:r>
      <w:r>
        <w:rPr>
          <w:b/>
          <w:bCs/>
        </w:rPr>
        <w:t>Carroll AL</w:t>
      </w:r>
      <w:r>
        <w:rPr>
          <w:b/>
          <w:bCs/>
        </w:rPr>
        <w:t xml:space="preserve">, </w:t>
      </w:r>
      <w:r>
        <w:rPr>
          <w:b/>
          <w:bCs/>
        </w:rPr>
        <w:t>Antoine ME</w:t>
      </w:r>
      <w:r>
        <w:rPr>
          <w:b/>
          <w:bCs/>
        </w:rPr>
        <w:t xml:space="preserve">, </w:t>
      </w:r>
      <w:r>
        <w:rPr>
          <w:b/>
          <w:bCs/>
        </w:rPr>
        <w:t>Mifsud BM</w:t>
      </w:r>
      <w:r>
        <w:t xml:space="preserve">. </w:t>
      </w:r>
      <w:r>
        <w:rPr>
          <w:b/>
          <w:bCs/>
        </w:rPr>
        <w:t>2010</w:t>
      </w:r>
      <w:r>
        <w:t xml:space="preserve">. Increasing wood production through old age in tall trees. </w:t>
      </w:r>
      <w:r>
        <w:rPr>
          <w:i/>
          <w:iCs/>
        </w:rPr>
        <w:t>Forest Ecology and Management</w:t>
      </w:r>
      <w:r>
        <w:t xml:space="preserve"> </w:t>
      </w:r>
      <w:r>
        <w:rPr>
          <w:b/>
          <w:bCs/>
        </w:rPr>
        <w:t>259</w:t>
      </w:r>
      <w:r>
        <w:t>: 976–994.</w:t>
      </w:r>
    </w:p>
    <w:p w14:paraId="4161422F" w14:textId="77777777" w:rsidR="005D1570" w:rsidRDefault="00075BA3">
      <w:pPr>
        <w:pStyle w:val="Bibliography"/>
      </w:pPr>
      <w:bookmarkStart w:id="411" w:name="ref-sitchEvaluationEcosystemDynamics2003"/>
      <w:bookmarkEnd w:id="410"/>
      <w:r>
        <w:rPr>
          <w:b/>
          <w:bCs/>
        </w:rPr>
        <w:t>Sitch S</w:t>
      </w:r>
      <w:r>
        <w:rPr>
          <w:b/>
          <w:bCs/>
        </w:rPr>
        <w:t xml:space="preserve">, </w:t>
      </w:r>
      <w:r>
        <w:rPr>
          <w:b/>
          <w:bCs/>
        </w:rPr>
        <w:t>Smith B</w:t>
      </w:r>
      <w:r>
        <w:rPr>
          <w:b/>
          <w:bCs/>
        </w:rPr>
        <w:t xml:space="preserve">, </w:t>
      </w:r>
      <w:r>
        <w:rPr>
          <w:b/>
          <w:bCs/>
        </w:rPr>
        <w:t>Prentice IC</w:t>
      </w:r>
      <w:r>
        <w:rPr>
          <w:b/>
          <w:bCs/>
        </w:rPr>
        <w:t xml:space="preserve">, </w:t>
      </w:r>
      <w:r>
        <w:rPr>
          <w:b/>
          <w:bCs/>
        </w:rPr>
        <w:t>Arneth A</w:t>
      </w:r>
      <w:r>
        <w:rPr>
          <w:b/>
          <w:bCs/>
        </w:rPr>
        <w:t xml:space="preserve">, </w:t>
      </w:r>
      <w:r>
        <w:rPr>
          <w:b/>
          <w:bCs/>
        </w:rPr>
        <w:t>Bondeau A</w:t>
      </w:r>
      <w:r>
        <w:rPr>
          <w:b/>
          <w:bCs/>
        </w:rPr>
        <w:t xml:space="preserve">, </w:t>
      </w:r>
      <w:r>
        <w:rPr>
          <w:b/>
          <w:bCs/>
        </w:rPr>
        <w:t>Cramer</w:t>
      </w:r>
      <w:r>
        <w:rPr>
          <w:b/>
          <w:bCs/>
        </w:rPr>
        <w:t xml:space="preserve"> W</w:t>
      </w:r>
      <w:r>
        <w:rPr>
          <w:b/>
          <w:bCs/>
        </w:rPr>
        <w:t xml:space="preserve">, </w:t>
      </w:r>
      <w:r>
        <w:rPr>
          <w:b/>
          <w:bCs/>
        </w:rPr>
        <w:t>Kaplan JO</w:t>
      </w:r>
      <w:r>
        <w:rPr>
          <w:b/>
          <w:bCs/>
        </w:rPr>
        <w:t xml:space="preserve">, </w:t>
      </w:r>
      <w:r>
        <w:rPr>
          <w:b/>
          <w:bCs/>
        </w:rPr>
        <w:t>Levis S</w:t>
      </w:r>
      <w:r>
        <w:rPr>
          <w:b/>
          <w:bCs/>
        </w:rPr>
        <w:t xml:space="preserve">, </w:t>
      </w:r>
      <w:r>
        <w:rPr>
          <w:b/>
          <w:bCs/>
        </w:rPr>
        <w:t>Lucht W</w:t>
      </w:r>
      <w:r>
        <w:rPr>
          <w:b/>
          <w:bCs/>
        </w:rPr>
        <w:t xml:space="preserve">, </w:t>
      </w:r>
      <w:r>
        <w:rPr>
          <w:b/>
          <w:bCs/>
        </w:rPr>
        <w:t>Sykes MT</w:t>
      </w:r>
      <w:r>
        <w:rPr>
          <w:b/>
          <w:bCs/>
        </w:rPr>
        <w:t xml:space="preserve">, </w:t>
      </w:r>
      <w:r>
        <w:rPr>
          <w:b/>
          <w:bCs/>
          <w:i/>
          <w:iCs/>
        </w:rPr>
        <w:t>et al.</w:t>
      </w:r>
      <w:r>
        <w:t xml:space="preserve"> </w:t>
      </w:r>
      <w:r>
        <w:rPr>
          <w:b/>
          <w:bCs/>
        </w:rPr>
        <w:t>2003</w:t>
      </w:r>
      <w:r>
        <w:t xml:space="preserve">. Evaluation of ecosystem dynamics, plant geography and terrestrial carbon cycling in the LPJ dynamic global vegetation model. </w:t>
      </w:r>
      <w:r>
        <w:rPr>
          <w:i/>
          <w:iCs/>
        </w:rPr>
        <w:t>Global Change Biology</w:t>
      </w:r>
      <w:r>
        <w:t xml:space="preserve"> </w:t>
      </w:r>
      <w:r>
        <w:rPr>
          <w:b/>
          <w:bCs/>
        </w:rPr>
        <w:t>9</w:t>
      </w:r>
      <w:r>
        <w:t>: 161–185.</w:t>
      </w:r>
    </w:p>
    <w:p w14:paraId="4B34CFB4" w14:textId="77777777" w:rsidR="005D1570" w:rsidRDefault="00075BA3">
      <w:pPr>
        <w:pStyle w:val="Bibliography"/>
      </w:pPr>
      <w:bookmarkStart w:id="412" w:name="ref-slotLeafHeatTolerance2021"/>
      <w:bookmarkEnd w:id="411"/>
      <w:r>
        <w:rPr>
          <w:b/>
          <w:bCs/>
        </w:rPr>
        <w:t>Slot M</w:t>
      </w:r>
      <w:r>
        <w:rPr>
          <w:b/>
          <w:bCs/>
        </w:rPr>
        <w:t xml:space="preserve">, </w:t>
      </w:r>
      <w:r>
        <w:rPr>
          <w:b/>
          <w:bCs/>
        </w:rPr>
        <w:t>Cala D</w:t>
      </w:r>
      <w:r>
        <w:rPr>
          <w:b/>
          <w:bCs/>
        </w:rPr>
        <w:t xml:space="preserve">, </w:t>
      </w:r>
      <w:r>
        <w:rPr>
          <w:b/>
          <w:bCs/>
        </w:rPr>
        <w:t>Aranda J</w:t>
      </w:r>
      <w:r>
        <w:rPr>
          <w:b/>
          <w:bCs/>
        </w:rPr>
        <w:t xml:space="preserve">, </w:t>
      </w:r>
      <w:r>
        <w:rPr>
          <w:b/>
          <w:bCs/>
        </w:rPr>
        <w:t>Virgo A</w:t>
      </w:r>
      <w:r>
        <w:rPr>
          <w:b/>
          <w:bCs/>
        </w:rPr>
        <w:t xml:space="preserve">, </w:t>
      </w:r>
      <w:r>
        <w:rPr>
          <w:b/>
          <w:bCs/>
        </w:rPr>
        <w:t>Michal</w:t>
      </w:r>
      <w:r>
        <w:rPr>
          <w:b/>
          <w:bCs/>
        </w:rPr>
        <w:t>etz ST</w:t>
      </w:r>
      <w:r>
        <w:rPr>
          <w:b/>
          <w:bCs/>
        </w:rPr>
        <w:t xml:space="preserve">, </w:t>
      </w:r>
      <w:r>
        <w:rPr>
          <w:b/>
          <w:bCs/>
        </w:rPr>
        <w:t>Winter K</w:t>
      </w:r>
      <w:r>
        <w:t xml:space="preserve">. </w:t>
      </w:r>
      <w:r>
        <w:rPr>
          <w:b/>
          <w:bCs/>
        </w:rPr>
        <w:t>2021a</w:t>
      </w:r>
      <w:r>
        <w:t xml:space="preserve">. Leaf heat tolerance of 147 tropical forest species varies with elevation and leaf functional traits, but not with phylogeny. </w:t>
      </w:r>
      <w:r>
        <w:rPr>
          <w:i/>
          <w:iCs/>
        </w:rPr>
        <w:t>Plant Cell Environ</w:t>
      </w:r>
      <w:r>
        <w:t xml:space="preserve"> </w:t>
      </w:r>
      <w:r>
        <w:rPr>
          <w:b/>
          <w:bCs/>
        </w:rPr>
        <w:t>44</w:t>
      </w:r>
      <w:r>
        <w:t>: 2414–2427.</w:t>
      </w:r>
    </w:p>
    <w:p w14:paraId="441102EF" w14:textId="77777777" w:rsidR="005D1570" w:rsidRDefault="00075BA3">
      <w:pPr>
        <w:pStyle w:val="Bibliography"/>
      </w:pPr>
      <w:bookmarkStart w:id="413" w:name="ref-slotGeneralPatternsAcclimation2015"/>
      <w:bookmarkEnd w:id="412"/>
      <w:r>
        <w:rPr>
          <w:b/>
          <w:bCs/>
        </w:rPr>
        <w:t>Slot M</w:t>
      </w:r>
      <w:r>
        <w:rPr>
          <w:b/>
          <w:bCs/>
        </w:rPr>
        <w:t xml:space="preserve">, </w:t>
      </w:r>
      <w:r>
        <w:rPr>
          <w:b/>
          <w:bCs/>
        </w:rPr>
        <w:t>Kitajima K</w:t>
      </w:r>
      <w:r>
        <w:t xml:space="preserve">. </w:t>
      </w:r>
      <w:r>
        <w:rPr>
          <w:b/>
          <w:bCs/>
        </w:rPr>
        <w:t>2015</w:t>
      </w:r>
      <w:r>
        <w:t>. General patterns of acclimation of leaf respir</w:t>
      </w:r>
      <w:r>
        <w:t xml:space="preserve">ation to elevated temperatures across biomes and plant types. </w:t>
      </w:r>
      <w:r>
        <w:rPr>
          <w:i/>
          <w:iCs/>
        </w:rPr>
        <w:t>Oecologia</w:t>
      </w:r>
      <w:r>
        <w:t xml:space="preserve"> </w:t>
      </w:r>
      <w:r>
        <w:rPr>
          <w:b/>
          <w:bCs/>
        </w:rPr>
        <w:t>177</w:t>
      </w:r>
      <w:r>
        <w:t>: 885–900.</w:t>
      </w:r>
    </w:p>
    <w:p w14:paraId="5BAA5CCB" w14:textId="77777777" w:rsidR="005D1570" w:rsidRDefault="00075BA3">
      <w:pPr>
        <w:pStyle w:val="Bibliography"/>
      </w:pPr>
      <w:bookmarkStart w:id="414" w:name="ref-slotPhotosyntheticHeatTolerance2019"/>
      <w:bookmarkEnd w:id="413"/>
      <w:r>
        <w:rPr>
          <w:b/>
          <w:bCs/>
        </w:rPr>
        <w:t>Slot M</w:t>
      </w:r>
      <w:r>
        <w:rPr>
          <w:b/>
          <w:bCs/>
        </w:rPr>
        <w:t xml:space="preserve">, </w:t>
      </w:r>
      <w:r>
        <w:rPr>
          <w:b/>
          <w:bCs/>
        </w:rPr>
        <w:t>Krause GH</w:t>
      </w:r>
      <w:r>
        <w:rPr>
          <w:b/>
          <w:bCs/>
        </w:rPr>
        <w:t xml:space="preserve">, </w:t>
      </w:r>
      <w:r>
        <w:rPr>
          <w:b/>
          <w:bCs/>
        </w:rPr>
        <w:t>Krause B</w:t>
      </w:r>
      <w:r>
        <w:rPr>
          <w:b/>
          <w:bCs/>
        </w:rPr>
        <w:t xml:space="preserve">, </w:t>
      </w:r>
      <w:r>
        <w:rPr>
          <w:b/>
          <w:bCs/>
        </w:rPr>
        <w:t>Hernández GG</w:t>
      </w:r>
      <w:r>
        <w:rPr>
          <w:b/>
          <w:bCs/>
        </w:rPr>
        <w:t xml:space="preserve">, </w:t>
      </w:r>
      <w:r>
        <w:rPr>
          <w:b/>
          <w:bCs/>
        </w:rPr>
        <w:t>Winter K</w:t>
      </w:r>
      <w:r>
        <w:t xml:space="preserve">. </w:t>
      </w:r>
      <w:r>
        <w:rPr>
          <w:b/>
          <w:bCs/>
        </w:rPr>
        <w:t>2019</w:t>
      </w:r>
      <w:r>
        <w:t xml:space="preserve">. Photosynthetic heat tolerance of shade and sun leaves of three tropical tree species. </w:t>
      </w:r>
      <w:r>
        <w:rPr>
          <w:i/>
          <w:iCs/>
        </w:rPr>
        <w:t>Photosynth Res</w:t>
      </w:r>
      <w:r>
        <w:t xml:space="preserve"> </w:t>
      </w:r>
      <w:r>
        <w:rPr>
          <w:b/>
          <w:bCs/>
        </w:rPr>
        <w:t>141</w:t>
      </w:r>
      <w:r>
        <w:t>: 119–130.</w:t>
      </w:r>
    </w:p>
    <w:p w14:paraId="31B6CD03" w14:textId="77777777" w:rsidR="005D1570" w:rsidRDefault="00075BA3">
      <w:pPr>
        <w:pStyle w:val="Bibliography"/>
      </w:pPr>
      <w:bookmarkStart w:id="415" w:name="X75cbe6a31812568682a7af67d1d0ce4cc38fc6f"/>
      <w:bookmarkEnd w:id="414"/>
      <w:r>
        <w:rPr>
          <w:b/>
          <w:bCs/>
        </w:rPr>
        <w:t>Slot M</w:t>
      </w:r>
      <w:r>
        <w:rPr>
          <w:b/>
          <w:bCs/>
        </w:rPr>
        <w:t xml:space="preserve">, </w:t>
      </w:r>
      <w:r>
        <w:rPr>
          <w:b/>
          <w:bCs/>
        </w:rPr>
        <w:t>Rifai SW</w:t>
      </w:r>
      <w:r>
        <w:rPr>
          <w:b/>
          <w:bCs/>
        </w:rPr>
        <w:t xml:space="preserve">, </w:t>
      </w:r>
      <w:r>
        <w:rPr>
          <w:b/>
          <w:bCs/>
        </w:rPr>
        <w:t>Winter K</w:t>
      </w:r>
      <w:r>
        <w:t xml:space="preserve">. </w:t>
      </w:r>
      <w:r>
        <w:rPr>
          <w:b/>
          <w:bCs/>
        </w:rPr>
        <w:t>2021b</w:t>
      </w:r>
      <w:r>
        <w:t xml:space="preserve">. Photosynthetic plasticity of a tropical tree species,   </w:t>
      </w:r>
      <w:r>
        <w:rPr>
          <w:i/>
          <w:iCs/>
          <w:smallCaps/>
        </w:rPr>
        <w:t>Tabebuia</w:t>
      </w:r>
      <w:r>
        <w:t xml:space="preserve"> </w:t>
      </w:r>
      <w:r>
        <w:rPr>
          <w:i/>
          <w:iCs/>
          <w:smallCaps/>
        </w:rPr>
        <w:t>Rosea</w:t>
      </w:r>
      <w:r>
        <w:t xml:space="preserve">   , in response to elevated tempe</w:t>
      </w:r>
      <w:r>
        <w:t xml:space="preserve">rature and [   </w:t>
      </w:r>
      <w:r>
        <w:rPr>
          <w:smallCaps/>
        </w:rPr>
        <w:t>CO</w:t>
      </w:r>
      <w:r>
        <w:t xml:space="preserve">  </w:t>
      </w:r>
      <w:r>
        <w:rPr>
          <w:smallCaps/>
          <w:vertAlign w:val="subscript"/>
        </w:rPr>
        <w:t>2</w:t>
      </w:r>
      <w:r>
        <w:t xml:space="preserve">   ]. </w:t>
      </w:r>
      <w:r>
        <w:rPr>
          <w:i/>
          <w:iCs/>
        </w:rPr>
        <w:t>Plant Cell Environ</w:t>
      </w:r>
      <w:r>
        <w:t>: pce.14049.</w:t>
      </w:r>
    </w:p>
    <w:p w14:paraId="4CE3A9D5" w14:textId="77777777" w:rsidR="005D1570" w:rsidRDefault="00075BA3">
      <w:pPr>
        <w:pStyle w:val="Bibliography"/>
      </w:pPr>
      <w:bookmarkStart w:id="416" w:name="ref-slotSituTemperatureResponse2017"/>
      <w:bookmarkEnd w:id="415"/>
      <w:r>
        <w:rPr>
          <w:b/>
          <w:bCs/>
        </w:rPr>
        <w:t>Slot M</w:t>
      </w:r>
      <w:r>
        <w:rPr>
          <w:b/>
          <w:bCs/>
        </w:rPr>
        <w:t xml:space="preserve">, </w:t>
      </w:r>
      <w:r>
        <w:rPr>
          <w:b/>
          <w:bCs/>
        </w:rPr>
        <w:t>Winter K</w:t>
      </w:r>
      <w:r>
        <w:t xml:space="preserve">. </w:t>
      </w:r>
      <w:r>
        <w:rPr>
          <w:b/>
          <w:bCs/>
        </w:rPr>
        <w:t>2017</w:t>
      </w:r>
      <w:r>
        <w:t xml:space="preserve">. In situ temperature response of photosynthesis of 42 tree and liana species in the canopy of two Panamanian lowland tropical forests with contrasting rainfall regimes. </w:t>
      </w:r>
      <w:r>
        <w:rPr>
          <w:i/>
          <w:iCs/>
        </w:rPr>
        <w:t>New Phy</w:t>
      </w:r>
      <w:r>
        <w:rPr>
          <w:i/>
          <w:iCs/>
        </w:rPr>
        <w:t>tologist</w:t>
      </w:r>
      <w:r>
        <w:t xml:space="preserve"> </w:t>
      </w:r>
      <w:r>
        <w:rPr>
          <w:b/>
          <w:bCs/>
        </w:rPr>
        <w:t>214</w:t>
      </w:r>
      <w:r>
        <w:t>: 1103–1117.</w:t>
      </w:r>
    </w:p>
    <w:p w14:paraId="54F71DA1" w14:textId="77777777" w:rsidR="005D1570" w:rsidRDefault="00075BA3">
      <w:pPr>
        <w:pStyle w:val="Bibliography"/>
      </w:pPr>
      <w:bookmarkStart w:id="417" w:name="ref-smithShootStructuralEffects1988"/>
      <w:bookmarkEnd w:id="416"/>
      <w:r>
        <w:rPr>
          <w:b/>
          <w:bCs/>
        </w:rPr>
        <w:t>Smith WK</w:t>
      </w:r>
      <w:r>
        <w:rPr>
          <w:b/>
          <w:bCs/>
        </w:rPr>
        <w:t xml:space="preserve">, </w:t>
      </w:r>
      <w:r>
        <w:rPr>
          <w:b/>
          <w:bCs/>
        </w:rPr>
        <w:t>Carter GA</w:t>
      </w:r>
      <w:r>
        <w:t xml:space="preserve">. </w:t>
      </w:r>
      <w:r>
        <w:rPr>
          <w:b/>
          <w:bCs/>
        </w:rPr>
        <w:t>1988</w:t>
      </w:r>
      <w:r>
        <w:t xml:space="preserve">. Shoot Structural Effects on Needle Temperatures and Photosynthesis in Conifers. </w:t>
      </w:r>
      <w:r>
        <w:rPr>
          <w:i/>
          <w:iCs/>
        </w:rPr>
        <w:t>American Journal of Botany</w:t>
      </w:r>
      <w:r>
        <w:t xml:space="preserve"> </w:t>
      </w:r>
      <w:r>
        <w:rPr>
          <w:b/>
          <w:bCs/>
        </w:rPr>
        <w:t>75</w:t>
      </w:r>
      <w:r>
        <w:t>: 496–500.</w:t>
      </w:r>
    </w:p>
    <w:p w14:paraId="27388DBF" w14:textId="77777777" w:rsidR="005D1570" w:rsidRDefault="00075BA3">
      <w:pPr>
        <w:pStyle w:val="Bibliography"/>
      </w:pPr>
      <w:bookmarkStart w:id="418" w:name="X324de6ef77d416689176d564c22f86fd4eebe4e"/>
      <w:bookmarkEnd w:id="417"/>
      <w:r>
        <w:rPr>
          <w:b/>
          <w:bCs/>
        </w:rPr>
        <w:t>Smith B</w:t>
      </w:r>
      <w:r>
        <w:rPr>
          <w:b/>
          <w:bCs/>
        </w:rPr>
        <w:t xml:space="preserve">, </w:t>
      </w:r>
      <w:r>
        <w:rPr>
          <w:b/>
          <w:bCs/>
        </w:rPr>
        <w:t>Prentice IC</w:t>
      </w:r>
      <w:r>
        <w:rPr>
          <w:b/>
          <w:bCs/>
        </w:rPr>
        <w:t xml:space="preserve">, </w:t>
      </w:r>
      <w:r>
        <w:rPr>
          <w:b/>
          <w:bCs/>
        </w:rPr>
        <w:t>Sykes MT</w:t>
      </w:r>
      <w:r>
        <w:t xml:space="preserve">. </w:t>
      </w:r>
      <w:r>
        <w:rPr>
          <w:b/>
          <w:bCs/>
        </w:rPr>
        <w:t>2001</w:t>
      </w:r>
      <w:r>
        <w:t>. Representation of vegetation dynamics in the m</w:t>
      </w:r>
      <w:r>
        <w:t xml:space="preserve">odelling of terrestrial ecosystems: Comparing two contrasting approaches within European climate space. </w:t>
      </w:r>
      <w:r>
        <w:rPr>
          <w:i/>
          <w:iCs/>
        </w:rPr>
        <w:t>Global Ecology and Biogeography</w:t>
      </w:r>
      <w:r>
        <w:t xml:space="preserve"> </w:t>
      </w:r>
      <w:r>
        <w:rPr>
          <w:b/>
          <w:bCs/>
        </w:rPr>
        <w:t>10</w:t>
      </w:r>
      <w:r>
        <w:t>: 621–637.</w:t>
      </w:r>
    </w:p>
    <w:p w14:paraId="3FA28D36" w14:textId="77777777" w:rsidR="005D1570" w:rsidRDefault="00075BA3">
      <w:pPr>
        <w:pStyle w:val="Bibliography"/>
      </w:pPr>
      <w:bookmarkStart w:id="419" w:name="X2431e27181524765370cc7f7345b0da9a6ffa47"/>
      <w:bookmarkEnd w:id="418"/>
      <w:r>
        <w:rPr>
          <w:b/>
          <w:bCs/>
        </w:rPr>
        <w:lastRenderedPageBreak/>
        <w:t>Smith MN</w:t>
      </w:r>
      <w:r>
        <w:rPr>
          <w:b/>
          <w:bCs/>
        </w:rPr>
        <w:t xml:space="preserve">, </w:t>
      </w:r>
      <w:r>
        <w:rPr>
          <w:b/>
          <w:bCs/>
        </w:rPr>
        <w:t>Stark SC</w:t>
      </w:r>
      <w:r>
        <w:rPr>
          <w:b/>
          <w:bCs/>
        </w:rPr>
        <w:t xml:space="preserve">, </w:t>
      </w:r>
      <w:r>
        <w:rPr>
          <w:b/>
          <w:bCs/>
        </w:rPr>
        <w:t>Taylor TC</w:t>
      </w:r>
      <w:r>
        <w:rPr>
          <w:b/>
          <w:bCs/>
        </w:rPr>
        <w:t xml:space="preserve">, </w:t>
      </w:r>
      <w:r>
        <w:rPr>
          <w:b/>
          <w:bCs/>
        </w:rPr>
        <w:t>Ferreira ML</w:t>
      </w:r>
      <w:r>
        <w:rPr>
          <w:b/>
          <w:bCs/>
        </w:rPr>
        <w:t xml:space="preserve">, </w:t>
      </w:r>
      <w:r>
        <w:rPr>
          <w:b/>
          <w:bCs/>
        </w:rPr>
        <w:t>Oliveira E de</w:t>
      </w:r>
      <w:r>
        <w:rPr>
          <w:b/>
          <w:bCs/>
        </w:rPr>
        <w:t xml:space="preserve">, </w:t>
      </w:r>
      <w:r>
        <w:rPr>
          <w:b/>
          <w:bCs/>
        </w:rPr>
        <w:t>Restrepo‐Coupe N</w:t>
      </w:r>
      <w:r>
        <w:rPr>
          <w:b/>
          <w:bCs/>
        </w:rPr>
        <w:t xml:space="preserve">, </w:t>
      </w:r>
      <w:r>
        <w:rPr>
          <w:b/>
          <w:bCs/>
        </w:rPr>
        <w:t>Chen S</w:t>
      </w:r>
      <w:r>
        <w:rPr>
          <w:b/>
          <w:bCs/>
        </w:rPr>
        <w:t xml:space="preserve">, </w:t>
      </w:r>
      <w:r>
        <w:rPr>
          <w:b/>
          <w:bCs/>
        </w:rPr>
        <w:t>Woodcock T</w:t>
      </w:r>
      <w:r>
        <w:rPr>
          <w:b/>
          <w:bCs/>
        </w:rPr>
        <w:t xml:space="preserve">, </w:t>
      </w:r>
      <w:r>
        <w:rPr>
          <w:b/>
          <w:bCs/>
        </w:rPr>
        <w:t xml:space="preserve">Santos DB </w:t>
      </w:r>
      <w:r>
        <w:rPr>
          <w:b/>
          <w:bCs/>
        </w:rPr>
        <w:t>dos</w:t>
      </w:r>
      <w:r>
        <w:rPr>
          <w:b/>
          <w:bCs/>
        </w:rPr>
        <w:t xml:space="preserve">, </w:t>
      </w:r>
      <w:r>
        <w:rPr>
          <w:b/>
          <w:bCs/>
        </w:rPr>
        <w:t>Alves LF</w:t>
      </w:r>
      <w:r>
        <w:rPr>
          <w:b/>
          <w:bCs/>
        </w:rPr>
        <w:t xml:space="preserve">, </w:t>
      </w:r>
      <w:r>
        <w:rPr>
          <w:b/>
          <w:bCs/>
          <w:i/>
          <w:iCs/>
        </w:rPr>
        <w:t>et al.</w:t>
      </w:r>
      <w:r>
        <w:t xml:space="preserve"> </w:t>
      </w:r>
      <w:r>
        <w:rPr>
          <w:b/>
          <w:bCs/>
        </w:rPr>
        <w:t>2019</w:t>
      </w:r>
      <w:r>
        <w:t xml:space="preserve">. Seasonal and drought-related changes in leaf area profiles depend on height and light environment in an Amazon forest. </w:t>
      </w:r>
      <w:r>
        <w:rPr>
          <w:i/>
          <w:iCs/>
        </w:rPr>
        <w:t>New Phytologist</w:t>
      </w:r>
      <w:r>
        <w:t xml:space="preserve"> </w:t>
      </w:r>
      <w:r>
        <w:rPr>
          <w:b/>
          <w:bCs/>
        </w:rPr>
        <w:t>222</w:t>
      </w:r>
      <w:r>
        <w:t>: 1284–1297.</w:t>
      </w:r>
    </w:p>
    <w:p w14:paraId="5A102CA1" w14:textId="77777777" w:rsidR="005D1570" w:rsidRDefault="00075BA3">
      <w:pPr>
        <w:pStyle w:val="Bibliography"/>
      </w:pPr>
      <w:bookmarkStart w:id="420" w:name="ref-smithEmpiricalEvidenceResilience2020"/>
      <w:bookmarkEnd w:id="419"/>
      <w:r>
        <w:rPr>
          <w:b/>
          <w:bCs/>
        </w:rPr>
        <w:t>Smith MN</w:t>
      </w:r>
      <w:r>
        <w:rPr>
          <w:b/>
          <w:bCs/>
        </w:rPr>
        <w:t xml:space="preserve">, </w:t>
      </w:r>
      <w:r>
        <w:rPr>
          <w:b/>
          <w:bCs/>
        </w:rPr>
        <w:t>Taylor TC</w:t>
      </w:r>
      <w:r>
        <w:rPr>
          <w:b/>
          <w:bCs/>
        </w:rPr>
        <w:t xml:space="preserve">, </w:t>
      </w:r>
      <w:r>
        <w:rPr>
          <w:b/>
          <w:bCs/>
        </w:rPr>
        <w:t>van Haren J</w:t>
      </w:r>
      <w:r>
        <w:rPr>
          <w:b/>
          <w:bCs/>
        </w:rPr>
        <w:t xml:space="preserve">, </w:t>
      </w:r>
      <w:r>
        <w:rPr>
          <w:b/>
          <w:bCs/>
        </w:rPr>
        <w:t>Rosolem R</w:t>
      </w:r>
      <w:r>
        <w:rPr>
          <w:b/>
          <w:bCs/>
        </w:rPr>
        <w:t xml:space="preserve">, </w:t>
      </w:r>
      <w:r>
        <w:rPr>
          <w:b/>
          <w:bCs/>
        </w:rPr>
        <w:t>Restrepo-Coupe N</w:t>
      </w:r>
      <w:r>
        <w:rPr>
          <w:b/>
          <w:bCs/>
        </w:rPr>
        <w:t xml:space="preserve">, </w:t>
      </w:r>
      <w:r>
        <w:rPr>
          <w:b/>
          <w:bCs/>
        </w:rPr>
        <w:t>Adams J</w:t>
      </w:r>
      <w:r>
        <w:rPr>
          <w:b/>
          <w:bCs/>
        </w:rPr>
        <w:t xml:space="preserve">, </w:t>
      </w:r>
      <w:r>
        <w:rPr>
          <w:b/>
          <w:bCs/>
        </w:rPr>
        <w:t>Wu J</w:t>
      </w:r>
      <w:r>
        <w:rPr>
          <w:b/>
          <w:bCs/>
        </w:rPr>
        <w:t xml:space="preserve">, </w:t>
      </w:r>
      <w:r>
        <w:rPr>
          <w:b/>
          <w:bCs/>
        </w:rPr>
        <w:t>de Oliveira RC</w:t>
      </w:r>
      <w:r>
        <w:rPr>
          <w:b/>
          <w:bCs/>
        </w:rPr>
        <w:t xml:space="preserve">, </w:t>
      </w:r>
      <w:r>
        <w:rPr>
          <w:b/>
          <w:bCs/>
        </w:rPr>
        <w:t>da Silva R</w:t>
      </w:r>
      <w:r>
        <w:rPr>
          <w:b/>
          <w:bCs/>
        </w:rPr>
        <w:t xml:space="preserve">, </w:t>
      </w:r>
      <w:r>
        <w:rPr>
          <w:b/>
          <w:bCs/>
        </w:rPr>
        <w:t>de Araujo AC</w:t>
      </w:r>
      <w:r>
        <w:rPr>
          <w:b/>
          <w:bCs/>
        </w:rPr>
        <w:t xml:space="preserve">, </w:t>
      </w:r>
      <w:r>
        <w:rPr>
          <w:b/>
          <w:bCs/>
          <w:i/>
          <w:iCs/>
        </w:rPr>
        <w:t>et al.</w:t>
      </w:r>
      <w:r>
        <w:t xml:space="preserve"> </w:t>
      </w:r>
      <w:r>
        <w:rPr>
          <w:b/>
          <w:bCs/>
        </w:rPr>
        <w:t>2020</w:t>
      </w:r>
      <w:r>
        <w:t xml:space="preserve">. Empirical evidence for resilience of tropical forest photosynthesis in a warmer world. </w:t>
      </w:r>
      <w:r>
        <w:rPr>
          <w:i/>
          <w:iCs/>
        </w:rPr>
        <w:t>Nature Plants</w:t>
      </w:r>
      <w:r>
        <w:t xml:space="preserve"> </w:t>
      </w:r>
      <w:r>
        <w:rPr>
          <w:b/>
          <w:bCs/>
        </w:rPr>
        <w:t>6</w:t>
      </w:r>
      <w:r>
        <w:t>: 1225–1230.</w:t>
      </w:r>
    </w:p>
    <w:p w14:paraId="398CF86D" w14:textId="77777777" w:rsidR="005D1570" w:rsidRDefault="00075BA3">
      <w:pPr>
        <w:pStyle w:val="Bibliography"/>
      </w:pPr>
      <w:bookmarkStart w:id="421" w:name="ref-songTreeSurfaceTemperature2020"/>
      <w:bookmarkEnd w:id="420"/>
      <w:r>
        <w:rPr>
          <w:b/>
          <w:bCs/>
        </w:rPr>
        <w:t>Song Q</w:t>
      </w:r>
      <w:r>
        <w:rPr>
          <w:b/>
          <w:bCs/>
        </w:rPr>
        <w:t xml:space="preserve">, </w:t>
      </w:r>
      <w:r>
        <w:rPr>
          <w:b/>
          <w:bCs/>
        </w:rPr>
        <w:t>Sun C</w:t>
      </w:r>
      <w:r>
        <w:rPr>
          <w:b/>
          <w:bCs/>
        </w:rPr>
        <w:t xml:space="preserve">, </w:t>
      </w:r>
      <w:r>
        <w:rPr>
          <w:b/>
          <w:bCs/>
        </w:rPr>
        <w:t>Deng Y</w:t>
      </w:r>
      <w:r>
        <w:rPr>
          <w:b/>
          <w:bCs/>
        </w:rPr>
        <w:t xml:space="preserve">, </w:t>
      </w:r>
      <w:r>
        <w:rPr>
          <w:b/>
          <w:bCs/>
        </w:rPr>
        <w:t>Bai H</w:t>
      </w:r>
      <w:r>
        <w:rPr>
          <w:b/>
          <w:bCs/>
        </w:rPr>
        <w:t xml:space="preserve">, </w:t>
      </w:r>
      <w:r>
        <w:rPr>
          <w:b/>
          <w:bCs/>
        </w:rPr>
        <w:t>Zhang Y</w:t>
      </w:r>
      <w:r>
        <w:rPr>
          <w:b/>
          <w:bCs/>
        </w:rPr>
        <w:t xml:space="preserve">, </w:t>
      </w:r>
      <w:r>
        <w:rPr>
          <w:b/>
          <w:bCs/>
        </w:rPr>
        <w:t>Yu H</w:t>
      </w:r>
      <w:r>
        <w:rPr>
          <w:b/>
          <w:bCs/>
        </w:rPr>
        <w:t xml:space="preserve">, </w:t>
      </w:r>
      <w:r>
        <w:rPr>
          <w:b/>
          <w:bCs/>
        </w:rPr>
        <w:t>Zhang J</w:t>
      </w:r>
      <w:r>
        <w:rPr>
          <w:b/>
          <w:bCs/>
        </w:rPr>
        <w:t xml:space="preserve">, </w:t>
      </w:r>
      <w:r>
        <w:rPr>
          <w:b/>
          <w:bCs/>
        </w:rPr>
        <w:t>Sha L</w:t>
      </w:r>
      <w:r>
        <w:rPr>
          <w:b/>
          <w:bCs/>
        </w:rPr>
        <w:t xml:space="preserve">, </w:t>
      </w:r>
      <w:r>
        <w:rPr>
          <w:b/>
          <w:bCs/>
        </w:rPr>
        <w:t>Zhou W</w:t>
      </w:r>
      <w:r>
        <w:rPr>
          <w:b/>
          <w:bCs/>
        </w:rPr>
        <w:t xml:space="preserve">, </w:t>
      </w:r>
      <w:r>
        <w:rPr>
          <w:b/>
          <w:bCs/>
        </w:rPr>
        <w:t>Liu Y</w:t>
      </w:r>
      <w:r>
        <w:t xml:space="preserve">. </w:t>
      </w:r>
      <w:r>
        <w:rPr>
          <w:b/>
          <w:bCs/>
        </w:rPr>
        <w:t>2020</w:t>
      </w:r>
      <w:r>
        <w:t xml:space="preserve">. Tree Surface Temperature in a Primary Tropical Rain Forest. </w:t>
      </w:r>
      <w:r>
        <w:rPr>
          <w:i/>
          <w:iCs/>
        </w:rPr>
        <w:t>Atmosphere</w:t>
      </w:r>
      <w:r>
        <w:t xml:space="preserve"> </w:t>
      </w:r>
      <w:r>
        <w:rPr>
          <w:b/>
          <w:bCs/>
        </w:rPr>
        <w:t>11</w:t>
      </w:r>
      <w:r>
        <w:t>: 798.</w:t>
      </w:r>
    </w:p>
    <w:p w14:paraId="70234290" w14:textId="77777777" w:rsidR="005D1570" w:rsidRDefault="00075BA3">
      <w:pPr>
        <w:pStyle w:val="Bibliography"/>
      </w:pPr>
      <w:bookmarkStart w:id="422" w:name="Xe9690ce09891863e171cd1c20e7c9a61a6225eb"/>
      <w:bookmarkEnd w:id="421"/>
      <w:r>
        <w:rPr>
          <w:b/>
          <w:bCs/>
        </w:rPr>
        <w:t>Stark SC</w:t>
      </w:r>
      <w:r>
        <w:rPr>
          <w:b/>
          <w:bCs/>
        </w:rPr>
        <w:t xml:space="preserve">, </w:t>
      </w:r>
      <w:r>
        <w:rPr>
          <w:b/>
          <w:bCs/>
        </w:rPr>
        <w:t>Breshears DD</w:t>
      </w:r>
      <w:r>
        <w:rPr>
          <w:b/>
          <w:bCs/>
        </w:rPr>
        <w:t xml:space="preserve">, </w:t>
      </w:r>
      <w:r>
        <w:rPr>
          <w:b/>
          <w:bCs/>
        </w:rPr>
        <w:t>Aragón S</w:t>
      </w:r>
      <w:r>
        <w:rPr>
          <w:b/>
          <w:bCs/>
        </w:rPr>
        <w:t xml:space="preserve">, </w:t>
      </w:r>
      <w:r>
        <w:rPr>
          <w:b/>
          <w:bCs/>
        </w:rPr>
        <w:t>Villegas JC</w:t>
      </w:r>
      <w:r>
        <w:rPr>
          <w:b/>
          <w:bCs/>
        </w:rPr>
        <w:t xml:space="preserve">, </w:t>
      </w:r>
      <w:r>
        <w:rPr>
          <w:b/>
          <w:bCs/>
        </w:rPr>
        <w:t>Law DJ</w:t>
      </w:r>
      <w:r>
        <w:rPr>
          <w:b/>
          <w:bCs/>
        </w:rPr>
        <w:t xml:space="preserve">, </w:t>
      </w:r>
      <w:r>
        <w:rPr>
          <w:b/>
          <w:bCs/>
        </w:rPr>
        <w:t>Smith MN</w:t>
      </w:r>
      <w:r>
        <w:rPr>
          <w:b/>
          <w:bCs/>
        </w:rPr>
        <w:t xml:space="preserve">, </w:t>
      </w:r>
      <w:r>
        <w:rPr>
          <w:b/>
          <w:bCs/>
        </w:rPr>
        <w:t>Minor DM</w:t>
      </w:r>
      <w:r>
        <w:rPr>
          <w:b/>
          <w:bCs/>
        </w:rPr>
        <w:t xml:space="preserve">, </w:t>
      </w:r>
      <w:r>
        <w:rPr>
          <w:b/>
          <w:bCs/>
        </w:rPr>
        <w:t>Assis RL de</w:t>
      </w:r>
      <w:r>
        <w:rPr>
          <w:b/>
          <w:bCs/>
        </w:rPr>
        <w:t xml:space="preserve">, </w:t>
      </w:r>
      <w:r>
        <w:rPr>
          <w:b/>
          <w:bCs/>
        </w:rPr>
        <w:t>Almeida DRA de</w:t>
      </w:r>
      <w:r>
        <w:rPr>
          <w:b/>
          <w:bCs/>
        </w:rPr>
        <w:t xml:space="preserve">, </w:t>
      </w:r>
      <w:r>
        <w:rPr>
          <w:b/>
          <w:bCs/>
        </w:rPr>
        <w:t>Oliveira G de</w:t>
      </w:r>
      <w:r>
        <w:rPr>
          <w:b/>
          <w:bCs/>
        </w:rPr>
        <w:t xml:space="preserve">, </w:t>
      </w:r>
      <w:r>
        <w:rPr>
          <w:b/>
          <w:bCs/>
          <w:i/>
          <w:iCs/>
        </w:rPr>
        <w:t>et al.</w:t>
      </w:r>
      <w:r>
        <w:t xml:space="preserve"> </w:t>
      </w:r>
      <w:r>
        <w:rPr>
          <w:b/>
          <w:bCs/>
        </w:rPr>
        <w:t>2020</w:t>
      </w:r>
      <w:r>
        <w:t xml:space="preserve">. Reframing tropical savannization: Linking </w:t>
      </w:r>
      <w:r>
        <w:t xml:space="preserve">changes in canopy structure to energy balance alterations that impact climate. </w:t>
      </w:r>
      <w:r>
        <w:rPr>
          <w:i/>
          <w:iCs/>
        </w:rPr>
        <w:t>Ecosphere</w:t>
      </w:r>
      <w:r>
        <w:t xml:space="preserve"> </w:t>
      </w:r>
      <w:r>
        <w:rPr>
          <w:b/>
          <w:bCs/>
        </w:rPr>
        <w:t>11</w:t>
      </w:r>
      <w:r>
        <w:t>: e03231.</w:t>
      </w:r>
    </w:p>
    <w:p w14:paraId="13BD8DC5" w14:textId="77777777" w:rsidR="005D1570" w:rsidRDefault="00075BA3">
      <w:pPr>
        <w:pStyle w:val="Bibliography"/>
      </w:pPr>
      <w:bookmarkStart w:id="423" w:name="X3e45e3c1efc07bc235004ad69bf4d3814f0ff32"/>
      <w:bookmarkEnd w:id="422"/>
      <w:r>
        <w:rPr>
          <w:b/>
          <w:bCs/>
        </w:rPr>
        <w:t>Staudt K</w:t>
      </w:r>
      <w:r>
        <w:rPr>
          <w:b/>
          <w:bCs/>
        </w:rPr>
        <w:t xml:space="preserve">, </w:t>
      </w:r>
      <w:r>
        <w:rPr>
          <w:b/>
          <w:bCs/>
        </w:rPr>
        <w:t>Serafimovich A</w:t>
      </w:r>
      <w:r>
        <w:rPr>
          <w:b/>
          <w:bCs/>
        </w:rPr>
        <w:t xml:space="preserve">, </w:t>
      </w:r>
      <w:r>
        <w:rPr>
          <w:b/>
          <w:bCs/>
        </w:rPr>
        <w:t>Siebicke L</w:t>
      </w:r>
      <w:r>
        <w:rPr>
          <w:b/>
          <w:bCs/>
        </w:rPr>
        <w:t xml:space="preserve">, </w:t>
      </w:r>
      <w:r>
        <w:rPr>
          <w:b/>
          <w:bCs/>
        </w:rPr>
        <w:t>Pyles RD</w:t>
      </w:r>
      <w:r>
        <w:rPr>
          <w:b/>
          <w:bCs/>
        </w:rPr>
        <w:t xml:space="preserve">, </w:t>
      </w:r>
      <w:r>
        <w:rPr>
          <w:b/>
          <w:bCs/>
        </w:rPr>
        <w:t>Falge E</w:t>
      </w:r>
      <w:r>
        <w:t xml:space="preserve">. </w:t>
      </w:r>
      <w:r>
        <w:rPr>
          <w:b/>
          <w:bCs/>
        </w:rPr>
        <w:t>2011</w:t>
      </w:r>
      <w:r>
        <w:t xml:space="preserve">. Vertical structure of evapotranspiration at a forest site (a case study). </w:t>
      </w:r>
      <w:r>
        <w:rPr>
          <w:i/>
          <w:iCs/>
        </w:rPr>
        <w:t>Agricultural and Forest Meteorology</w:t>
      </w:r>
      <w:r>
        <w:t xml:space="preserve"> </w:t>
      </w:r>
      <w:r>
        <w:rPr>
          <w:b/>
          <w:bCs/>
        </w:rPr>
        <w:t>151</w:t>
      </w:r>
      <w:r>
        <w:t>: 709–729.</w:t>
      </w:r>
    </w:p>
    <w:p w14:paraId="69F470FE" w14:textId="77777777" w:rsidR="005D1570" w:rsidRDefault="00075BA3">
      <w:pPr>
        <w:pStyle w:val="Bibliography"/>
      </w:pPr>
      <w:bookmarkStart w:id="424" w:name="ref-stovallTreeHeightExplains2019"/>
      <w:bookmarkEnd w:id="423"/>
      <w:r>
        <w:rPr>
          <w:b/>
          <w:bCs/>
        </w:rPr>
        <w:t>Stovall AEL</w:t>
      </w:r>
      <w:r>
        <w:rPr>
          <w:b/>
          <w:bCs/>
        </w:rPr>
        <w:t xml:space="preserve">, </w:t>
      </w:r>
      <w:r>
        <w:rPr>
          <w:b/>
          <w:bCs/>
        </w:rPr>
        <w:t>Shugart H</w:t>
      </w:r>
      <w:r>
        <w:rPr>
          <w:b/>
          <w:bCs/>
        </w:rPr>
        <w:t xml:space="preserve">, </w:t>
      </w:r>
      <w:r>
        <w:rPr>
          <w:b/>
          <w:bCs/>
        </w:rPr>
        <w:t>Yang X</w:t>
      </w:r>
      <w:r>
        <w:t xml:space="preserve">. </w:t>
      </w:r>
      <w:r>
        <w:rPr>
          <w:b/>
          <w:bCs/>
        </w:rPr>
        <w:t>2019</w:t>
      </w:r>
      <w:r>
        <w:t xml:space="preserve">. Tree height explains mortality risk during an intense drought. </w:t>
      </w:r>
      <w:r>
        <w:rPr>
          <w:i/>
          <w:iCs/>
        </w:rPr>
        <w:t>Nature Communications</w:t>
      </w:r>
      <w:r>
        <w:t xml:space="preserve"> </w:t>
      </w:r>
      <w:r>
        <w:rPr>
          <w:b/>
          <w:bCs/>
        </w:rPr>
        <w:t>10</w:t>
      </w:r>
      <w:r>
        <w:t>: 438</w:t>
      </w:r>
      <w:r>
        <w:t>5.</w:t>
      </w:r>
    </w:p>
    <w:p w14:paraId="619FA37A" w14:textId="77777777" w:rsidR="005D1570" w:rsidRDefault="00075BA3">
      <w:pPr>
        <w:pStyle w:val="Bibliography"/>
      </w:pPr>
      <w:bookmarkStart w:id="425" w:name="X5eb1944230255a4dc8f5e03fbac6c36fd70b268"/>
      <w:bookmarkEnd w:id="424"/>
      <w:r>
        <w:rPr>
          <w:b/>
          <w:bCs/>
        </w:rPr>
        <w:t>Sullivan MJP</w:t>
      </w:r>
      <w:r>
        <w:rPr>
          <w:b/>
          <w:bCs/>
        </w:rPr>
        <w:t xml:space="preserve">, </w:t>
      </w:r>
      <w:r>
        <w:rPr>
          <w:b/>
          <w:bCs/>
        </w:rPr>
        <w:t>Lewis SL</w:t>
      </w:r>
      <w:r>
        <w:rPr>
          <w:b/>
          <w:bCs/>
        </w:rPr>
        <w:t xml:space="preserve">, </w:t>
      </w:r>
      <w:r>
        <w:rPr>
          <w:b/>
          <w:bCs/>
        </w:rPr>
        <w:t>Affum-Baffoe K</w:t>
      </w:r>
      <w:r>
        <w:rPr>
          <w:b/>
          <w:bCs/>
        </w:rPr>
        <w:t xml:space="preserve">, </w:t>
      </w:r>
      <w:r>
        <w:rPr>
          <w:b/>
          <w:bCs/>
        </w:rPr>
        <w:t>Castilho C</w:t>
      </w:r>
      <w:r>
        <w:rPr>
          <w:b/>
          <w:bCs/>
        </w:rPr>
        <w:t xml:space="preserve">, </w:t>
      </w:r>
      <w:r>
        <w:rPr>
          <w:b/>
          <w:bCs/>
        </w:rPr>
        <w:t>Costa F</w:t>
      </w:r>
      <w:r>
        <w:rPr>
          <w:b/>
          <w:bCs/>
        </w:rPr>
        <w:t xml:space="preserve">, </w:t>
      </w:r>
      <w:r>
        <w:rPr>
          <w:b/>
          <w:bCs/>
        </w:rPr>
        <w:t>Sanchez AC</w:t>
      </w:r>
      <w:r>
        <w:rPr>
          <w:b/>
          <w:bCs/>
        </w:rPr>
        <w:t xml:space="preserve">, </w:t>
      </w:r>
      <w:r>
        <w:rPr>
          <w:b/>
          <w:bCs/>
        </w:rPr>
        <w:t>Ewango CEN</w:t>
      </w:r>
      <w:r>
        <w:rPr>
          <w:b/>
          <w:bCs/>
        </w:rPr>
        <w:t xml:space="preserve">, </w:t>
      </w:r>
      <w:r>
        <w:rPr>
          <w:b/>
          <w:bCs/>
        </w:rPr>
        <w:t>Hubau W</w:t>
      </w:r>
      <w:r>
        <w:rPr>
          <w:b/>
          <w:bCs/>
        </w:rPr>
        <w:t xml:space="preserve">, </w:t>
      </w:r>
      <w:r>
        <w:rPr>
          <w:b/>
          <w:bCs/>
        </w:rPr>
        <w:t>Marimon B</w:t>
      </w:r>
      <w:r>
        <w:rPr>
          <w:b/>
          <w:bCs/>
        </w:rPr>
        <w:t xml:space="preserve">, </w:t>
      </w:r>
      <w:r>
        <w:rPr>
          <w:b/>
          <w:bCs/>
        </w:rPr>
        <w:t>Monteagudo-Mendoza A</w:t>
      </w:r>
      <w:r>
        <w:rPr>
          <w:b/>
          <w:bCs/>
        </w:rPr>
        <w:t xml:space="preserve">, </w:t>
      </w:r>
      <w:r>
        <w:rPr>
          <w:b/>
          <w:bCs/>
          <w:i/>
          <w:iCs/>
        </w:rPr>
        <w:t>et al.</w:t>
      </w:r>
      <w:r>
        <w:t xml:space="preserve"> </w:t>
      </w:r>
      <w:r>
        <w:rPr>
          <w:b/>
          <w:bCs/>
        </w:rPr>
        <w:t>2020</w:t>
      </w:r>
      <w:r>
        <w:t xml:space="preserve">. Long-term thermal sensitivity of Earth’s tropical forests. </w:t>
      </w:r>
      <w:r>
        <w:rPr>
          <w:i/>
          <w:iCs/>
        </w:rPr>
        <w:t>Science</w:t>
      </w:r>
      <w:r>
        <w:t xml:space="preserve"> </w:t>
      </w:r>
      <w:r>
        <w:rPr>
          <w:b/>
          <w:bCs/>
        </w:rPr>
        <w:t>368</w:t>
      </w:r>
      <w:r>
        <w:t>: 869–874.</w:t>
      </w:r>
    </w:p>
    <w:p w14:paraId="444F6C0B" w14:textId="77777777" w:rsidR="005D1570" w:rsidRDefault="00075BA3">
      <w:pPr>
        <w:pStyle w:val="Bibliography"/>
      </w:pPr>
      <w:bookmarkStart w:id="426" w:name="ref-simpragaVerticalCanopyGradient2013"/>
      <w:bookmarkEnd w:id="425"/>
      <w:r>
        <w:rPr>
          <w:b/>
          <w:bCs/>
        </w:rPr>
        <w:t>Šimpraga M</w:t>
      </w:r>
      <w:r>
        <w:rPr>
          <w:b/>
          <w:bCs/>
        </w:rPr>
        <w:t xml:space="preserve">, </w:t>
      </w:r>
      <w:r>
        <w:rPr>
          <w:b/>
          <w:bCs/>
        </w:rPr>
        <w:t>Verbeeck H</w:t>
      </w:r>
      <w:r>
        <w:rPr>
          <w:b/>
          <w:bCs/>
        </w:rPr>
        <w:t xml:space="preserve">, </w:t>
      </w:r>
      <w:r>
        <w:rPr>
          <w:b/>
          <w:bCs/>
        </w:rPr>
        <w:t xml:space="preserve">Bloemen </w:t>
      </w:r>
      <w:r>
        <w:rPr>
          <w:b/>
          <w:bCs/>
        </w:rPr>
        <w:t>J</w:t>
      </w:r>
      <w:r>
        <w:rPr>
          <w:b/>
          <w:bCs/>
        </w:rPr>
        <w:t xml:space="preserve">, </w:t>
      </w:r>
      <w:r>
        <w:rPr>
          <w:b/>
          <w:bCs/>
        </w:rPr>
        <w:t>Vanhaecke L</w:t>
      </w:r>
      <w:r>
        <w:rPr>
          <w:b/>
          <w:bCs/>
        </w:rPr>
        <w:t xml:space="preserve">, </w:t>
      </w:r>
      <w:r>
        <w:rPr>
          <w:b/>
          <w:bCs/>
        </w:rPr>
        <w:t>Demarcke M</w:t>
      </w:r>
      <w:r>
        <w:rPr>
          <w:b/>
          <w:bCs/>
        </w:rPr>
        <w:t xml:space="preserve">, </w:t>
      </w:r>
      <w:r>
        <w:rPr>
          <w:b/>
          <w:bCs/>
        </w:rPr>
        <w:t>Joó E</w:t>
      </w:r>
      <w:r>
        <w:rPr>
          <w:b/>
          <w:bCs/>
        </w:rPr>
        <w:t xml:space="preserve">, </w:t>
      </w:r>
      <w:r>
        <w:rPr>
          <w:b/>
          <w:bCs/>
        </w:rPr>
        <w:t>Pokorska O</w:t>
      </w:r>
      <w:r>
        <w:rPr>
          <w:b/>
          <w:bCs/>
        </w:rPr>
        <w:t xml:space="preserve">, </w:t>
      </w:r>
      <w:r>
        <w:rPr>
          <w:b/>
          <w:bCs/>
        </w:rPr>
        <w:t>Amelynck C</w:t>
      </w:r>
      <w:r>
        <w:rPr>
          <w:b/>
          <w:bCs/>
        </w:rPr>
        <w:t xml:space="preserve">, </w:t>
      </w:r>
      <w:r>
        <w:rPr>
          <w:b/>
          <w:bCs/>
        </w:rPr>
        <w:t>Schoon N</w:t>
      </w:r>
      <w:r>
        <w:rPr>
          <w:b/>
          <w:bCs/>
        </w:rPr>
        <w:t xml:space="preserve">, </w:t>
      </w:r>
      <w:r>
        <w:rPr>
          <w:b/>
          <w:bCs/>
        </w:rPr>
        <w:t>Dewulf J</w:t>
      </w:r>
      <w:r>
        <w:rPr>
          <w:b/>
          <w:bCs/>
        </w:rPr>
        <w:t xml:space="preserve">, </w:t>
      </w:r>
      <w:r>
        <w:rPr>
          <w:b/>
          <w:bCs/>
          <w:i/>
          <w:iCs/>
        </w:rPr>
        <w:t>et al.</w:t>
      </w:r>
      <w:r>
        <w:t xml:space="preserve"> </w:t>
      </w:r>
      <w:r>
        <w:rPr>
          <w:b/>
          <w:bCs/>
        </w:rPr>
        <w:t>2013</w:t>
      </w:r>
      <w:r>
        <w:t xml:space="preserve">. Vertical canopy gradient in photosynthesis and monoterpenoid emissions: An insight into the chemistry and physiology behind. </w:t>
      </w:r>
      <w:r>
        <w:rPr>
          <w:i/>
          <w:iCs/>
        </w:rPr>
        <w:t>Atmospheric Environment</w:t>
      </w:r>
      <w:r>
        <w:t xml:space="preserve"> </w:t>
      </w:r>
      <w:r>
        <w:rPr>
          <w:b/>
          <w:bCs/>
        </w:rPr>
        <w:t>80</w:t>
      </w:r>
      <w:r>
        <w:t>: 85–95.</w:t>
      </w:r>
    </w:p>
    <w:p w14:paraId="35F0AAFA" w14:textId="77777777" w:rsidR="005D1570" w:rsidRDefault="00075BA3">
      <w:pPr>
        <w:pStyle w:val="Bibliography"/>
      </w:pPr>
      <w:bookmarkStart w:id="427" w:name="ref-tanOptimumAirTemperature2017"/>
      <w:bookmarkEnd w:id="426"/>
      <w:r>
        <w:rPr>
          <w:b/>
          <w:bCs/>
        </w:rPr>
        <w:t xml:space="preserve">Tan </w:t>
      </w:r>
      <w:r>
        <w:rPr>
          <w:b/>
          <w:bCs/>
        </w:rPr>
        <w:t>Z-H</w:t>
      </w:r>
      <w:r>
        <w:rPr>
          <w:b/>
          <w:bCs/>
        </w:rPr>
        <w:t xml:space="preserve">, </w:t>
      </w:r>
      <w:r>
        <w:rPr>
          <w:b/>
          <w:bCs/>
        </w:rPr>
        <w:t>Zeng J</w:t>
      </w:r>
      <w:r>
        <w:rPr>
          <w:b/>
          <w:bCs/>
        </w:rPr>
        <w:t xml:space="preserve">, </w:t>
      </w:r>
      <w:r>
        <w:rPr>
          <w:b/>
          <w:bCs/>
        </w:rPr>
        <w:t>Zhang Y-J</w:t>
      </w:r>
      <w:r>
        <w:rPr>
          <w:b/>
          <w:bCs/>
        </w:rPr>
        <w:t xml:space="preserve">, </w:t>
      </w:r>
      <w:r>
        <w:rPr>
          <w:b/>
          <w:bCs/>
        </w:rPr>
        <w:t>Slot M</w:t>
      </w:r>
      <w:r>
        <w:rPr>
          <w:b/>
          <w:bCs/>
        </w:rPr>
        <w:t xml:space="preserve">, </w:t>
      </w:r>
      <w:r>
        <w:rPr>
          <w:b/>
          <w:bCs/>
        </w:rPr>
        <w:t>Gamo M</w:t>
      </w:r>
      <w:r>
        <w:rPr>
          <w:b/>
          <w:bCs/>
        </w:rPr>
        <w:t xml:space="preserve">, </w:t>
      </w:r>
      <w:r>
        <w:rPr>
          <w:b/>
          <w:bCs/>
        </w:rPr>
        <w:t>Hirano T</w:t>
      </w:r>
      <w:r>
        <w:rPr>
          <w:b/>
          <w:bCs/>
        </w:rPr>
        <w:t xml:space="preserve">, </w:t>
      </w:r>
      <w:r>
        <w:rPr>
          <w:b/>
          <w:bCs/>
        </w:rPr>
        <w:t>Kosugi Y</w:t>
      </w:r>
      <w:r>
        <w:rPr>
          <w:b/>
          <w:bCs/>
        </w:rPr>
        <w:t xml:space="preserve">, </w:t>
      </w:r>
      <w:r>
        <w:rPr>
          <w:b/>
          <w:bCs/>
        </w:rPr>
        <w:t>da Rocha HR</w:t>
      </w:r>
      <w:r>
        <w:rPr>
          <w:b/>
          <w:bCs/>
        </w:rPr>
        <w:t xml:space="preserve">, </w:t>
      </w:r>
      <w:r>
        <w:rPr>
          <w:b/>
          <w:bCs/>
        </w:rPr>
        <w:t>Saleska SR</w:t>
      </w:r>
      <w:r>
        <w:rPr>
          <w:b/>
          <w:bCs/>
        </w:rPr>
        <w:t xml:space="preserve">, </w:t>
      </w:r>
      <w:r>
        <w:rPr>
          <w:b/>
          <w:bCs/>
        </w:rPr>
        <w:t>Goulden ML</w:t>
      </w:r>
      <w:r>
        <w:rPr>
          <w:b/>
          <w:bCs/>
        </w:rPr>
        <w:t xml:space="preserve">, </w:t>
      </w:r>
      <w:r>
        <w:rPr>
          <w:b/>
          <w:bCs/>
          <w:i/>
          <w:iCs/>
        </w:rPr>
        <w:t>et al.</w:t>
      </w:r>
      <w:r>
        <w:t xml:space="preserve"> </w:t>
      </w:r>
      <w:r>
        <w:rPr>
          <w:b/>
          <w:bCs/>
        </w:rPr>
        <w:t>2017</w:t>
      </w:r>
      <w:r>
        <w:t xml:space="preserve">. Optimum air temperature for tropical forest photosynthesis: Mechanisms involved and implications for climate warming. </w:t>
      </w:r>
      <w:r>
        <w:rPr>
          <w:i/>
          <w:iCs/>
        </w:rPr>
        <w:t>Environ. Res. Lett.</w:t>
      </w:r>
      <w:r>
        <w:t xml:space="preserve"> </w:t>
      </w:r>
      <w:r>
        <w:rPr>
          <w:b/>
          <w:bCs/>
        </w:rPr>
        <w:t>12</w:t>
      </w:r>
      <w:r>
        <w:t>: 054022.</w:t>
      </w:r>
    </w:p>
    <w:p w14:paraId="6CDC0F83" w14:textId="77777777" w:rsidR="005D1570" w:rsidRDefault="00075BA3">
      <w:pPr>
        <w:pStyle w:val="Bibliography"/>
      </w:pPr>
      <w:bookmarkStart w:id="428" w:name="ref-taylorIsopreneEmissionStructures2018"/>
      <w:bookmarkEnd w:id="427"/>
      <w:r>
        <w:rPr>
          <w:b/>
          <w:bCs/>
        </w:rPr>
        <w:t>Taylor TC</w:t>
      </w:r>
      <w:r>
        <w:rPr>
          <w:b/>
          <w:bCs/>
        </w:rPr>
        <w:t xml:space="preserve">, </w:t>
      </w:r>
      <w:r>
        <w:rPr>
          <w:b/>
          <w:bCs/>
        </w:rPr>
        <w:t>McMahon SM</w:t>
      </w:r>
      <w:r>
        <w:rPr>
          <w:b/>
          <w:bCs/>
        </w:rPr>
        <w:t xml:space="preserve">, </w:t>
      </w:r>
      <w:r>
        <w:rPr>
          <w:b/>
          <w:bCs/>
        </w:rPr>
        <w:t>Smith MN</w:t>
      </w:r>
      <w:r>
        <w:rPr>
          <w:b/>
          <w:bCs/>
        </w:rPr>
        <w:t xml:space="preserve">, </w:t>
      </w:r>
      <w:r>
        <w:rPr>
          <w:b/>
          <w:bCs/>
        </w:rPr>
        <w:t>Boyle B</w:t>
      </w:r>
      <w:r>
        <w:rPr>
          <w:b/>
          <w:bCs/>
        </w:rPr>
        <w:t xml:space="preserve">, </w:t>
      </w:r>
      <w:r>
        <w:rPr>
          <w:b/>
          <w:bCs/>
        </w:rPr>
        <w:t>Violle C</w:t>
      </w:r>
      <w:r>
        <w:rPr>
          <w:b/>
          <w:bCs/>
        </w:rPr>
        <w:t xml:space="preserve">, </w:t>
      </w:r>
      <w:r>
        <w:rPr>
          <w:b/>
          <w:bCs/>
        </w:rPr>
        <w:t>Haren J van</w:t>
      </w:r>
      <w:r>
        <w:rPr>
          <w:b/>
          <w:bCs/>
        </w:rPr>
        <w:t xml:space="preserve">, </w:t>
      </w:r>
      <w:r>
        <w:rPr>
          <w:b/>
          <w:bCs/>
        </w:rPr>
        <w:t>Simova I</w:t>
      </w:r>
      <w:r>
        <w:rPr>
          <w:b/>
          <w:bCs/>
        </w:rPr>
        <w:t xml:space="preserve">, </w:t>
      </w:r>
      <w:r>
        <w:rPr>
          <w:b/>
          <w:bCs/>
        </w:rPr>
        <w:t>Meir P</w:t>
      </w:r>
      <w:r>
        <w:rPr>
          <w:b/>
          <w:bCs/>
        </w:rPr>
        <w:t xml:space="preserve">, </w:t>
      </w:r>
      <w:r>
        <w:rPr>
          <w:b/>
          <w:bCs/>
        </w:rPr>
        <w:t>Ferreira LV</w:t>
      </w:r>
      <w:r>
        <w:rPr>
          <w:b/>
          <w:bCs/>
        </w:rPr>
        <w:t xml:space="preserve">, </w:t>
      </w:r>
      <w:r>
        <w:rPr>
          <w:b/>
          <w:bCs/>
        </w:rPr>
        <w:t xml:space="preserve">Camargo </w:t>
      </w:r>
      <w:r>
        <w:rPr>
          <w:b/>
          <w:bCs/>
        </w:rPr>
        <w:t>PB de</w:t>
      </w:r>
      <w:r>
        <w:rPr>
          <w:b/>
          <w:bCs/>
        </w:rPr>
        <w:t xml:space="preserve">, </w:t>
      </w:r>
      <w:r>
        <w:rPr>
          <w:b/>
          <w:bCs/>
          <w:i/>
          <w:iCs/>
        </w:rPr>
        <w:t>et al.</w:t>
      </w:r>
      <w:r>
        <w:t xml:space="preserve"> </w:t>
      </w:r>
      <w:r>
        <w:rPr>
          <w:b/>
          <w:bCs/>
        </w:rPr>
        <w:t>2018</w:t>
      </w:r>
      <w:r>
        <w:t xml:space="preserve">. Isoprene emission structures tropical tree biogeography and community assembly responses to climate. </w:t>
      </w:r>
      <w:r>
        <w:rPr>
          <w:i/>
          <w:iCs/>
        </w:rPr>
        <w:t>New Phytologist</w:t>
      </w:r>
      <w:r>
        <w:t xml:space="preserve"> </w:t>
      </w:r>
      <w:r>
        <w:rPr>
          <w:b/>
          <w:bCs/>
        </w:rPr>
        <w:t>220</w:t>
      </w:r>
      <w:r>
        <w:t>: 435–446.</w:t>
      </w:r>
    </w:p>
    <w:p w14:paraId="514BF47F" w14:textId="77777777" w:rsidR="005D1570" w:rsidRDefault="00075BA3">
      <w:pPr>
        <w:pStyle w:val="Bibliography"/>
      </w:pPr>
      <w:bookmarkStart w:id="429" w:name="ref-taylorCapacityEmitIsoprene2019"/>
      <w:bookmarkEnd w:id="428"/>
      <w:r>
        <w:rPr>
          <w:b/>
          <w:bCs/>
        </w:rPr>
        <w:t>Taylor TC</w:t>
      </w:r>
      <w:r>
        <w:rPr>
          <w:b/>
          <w:bCs/>
        </w:rPr>
        <w:t xml:space="preserve">, </w:t>
      </w:r>
      <w:r>
        <w:rPr>
          <w:b/>
          <w:bCs/>
        </w:rPr>
        <w:t>Smith MN</w:t>
      </w:r>
      <w:r>
        <w:rPr>
          <w:b/>
          <w:bCs/>
        </w:rPr>
        <w:t xml:space="preserve">, </w:t>
      </w:r>
      <w:r>
        <w:rPr>
          <w:b/>
          <w:bCs/>
        </w:rPr>
        <w:t>Slot M</w:t>
      </w:r>
      <w:r>
        <w:rPr>
          <w:b/>
          <w:bCs/>
        </w:rPr>
        <w:t xml:space="preserve">, </w:t>
      </w:r>
      <w:r>
        <w:rPr>
          <w:b/>
          <w:bCs/>
        </w:rPr>
        <w:t>Feeley KJ</w:t>
      </w:r>
      <w:r>
        <w:t xml:space="preserve">. </w:t>
      </w:r>
      <w:r>
        <w:rPr>
          <w:b/>
          <w:bCs/>
        </w:rPr>
        <w:t>2019</w:t>
      </w:r>
      <w:r>
        <w:t xml:space="preserve">. The capacity to emit isoprene differentiates the photosynthetic temperature responses of tropical plant species. </w:t>
      </w:r>
      <w:r>
        <w:rPr>
          <w:i/>
          <w:iCs/>
        </w:rPr>
        <w:t>Plant Cell Environ</w:t>
      </w:r>
      <w:r>
        <w:t xml:space="preserve"> </w:t>
      </w:r>
      <w:r>
        <w:rPr>
          <w:b/>
          <w:bCs/>
        </w:rPr>
        <w:t>42</w:t>
      </w:r>
      <w:r>
        <w:t>: 2448–2457.</w:t>
      </w:r>
    </w:p>
    <w:p w14:paraId="69EF9928" w14:textId="77777777" w:rsidR="005D1570" w:rsidRDefault="00075BA3">
      <w:pPr>
        <w:pStyle w:val="Bibliography"/>
      </w:pPr>
      <w:bookmarkStart w:id="430" w:name="ref-taylorNewFieldInstrument2021"/>
      <w:bookmarkEnd w:id="429"/>
      <w:r>
        <w:rPr>
          <w:b/>
          <w:bCs/>
        </w:rPr>
        <w:t>Taylor TC</w:t>
      </w:r>
      <w:r>
        <w:rPr>
          <w:b/>
          <w:bCs/>
        </w:rPr>
        <w:t xml:space="preserve">, </w:t>
      </w:r>
      <w:r>
        <w:rPr>
          <w:b/>
          <w:bCs/>
        </w:rPr>
        <w:t>Wisniewski WT</w:t>
      </w:r>
      <w:r>
        <w:rPr>
          <w:b/>
          <w:bCs/>
        </w:rPr>
        <w:t xml:space="preserve">, </w:t>
      </w:r>
      <w:r>
        <w:rPr>
          <w:b/>
          <w:bCs/>
        </w:rPr>
        <w:t>Alves EG</w:t>
      </w:r>
      <w:r>
        <w:rPr>
          <w:b/>
          <w:bCs/>
        </w:rPr>
        <w:t xml:space="preserve">, </w:t>
      </w:r>
      <w:r>
        <w:rPr>
          <w:b/>
          <w:bCs/>
        </w:rPr>
        <w:t>Oliveira RC de</w:t>
      </w:r>
      <w:r>
        <w:rPr>
          <w:b/>
          <w:bCs/>
        </w:rPr>
        <w:t xml:space="preserve">, </w:t>
      </w:r>
      <w:r>
        <w:rPr>
          <w:b/>
          <w:bCs/>
        </w:rPr>
        <w:t>Saleska SR</w:t>
      </w:r>
      <w:r>
        <w:t xml:space="preserve">. </w:t>
      </w:r>
      <w:r>
        <w:rPr>
          <w:b/>
          <w:bCs/>
        </w:rPr>
        <w:t>2021</w:t>
      </w:r>
      <w:r>
        <w:t>. A new field instrument for leaf volat</w:t>
      </w:r>
      <w:r>
        <w:t xml:space="preserve">iles reveals an unexpected vertical profile of isoprenoid emission capacities in a tropical forest. </w:t>
      </w:r>
      <w:r>
        <w:rPr>
          <w:i/>
          <w:iCs/>
        </w:rPr>
        <w:t>bioRxiv</w:t>
      </w:r>
      <w:r>
        <w:t>: 2021.02.15.431157.</w:t>
      </w:r>
    </w:p>
    <w:p w14:paraId="27D37863" w14:textId="77777777" w:rsidR="005D1570" w:rsidRDefault="00075BA3">
      <w:pPr>
        <w:pStyle w:val="Bibliography"/>
      </w:pPr>
      <w:bookmarkStart w:id="431" w:name="ref-tepleyVulnerabilityForestLoss2017"/>
      <w:bookmarkEnd w:id="430"/>
      <w:r>
        <w:rPr>
          <w:b/>
          <w:bCs/>
        </w:rPr>
        <w:lastRenderedPageBreak/>
        <w:t>Tepley AJ</w:t>
      </w:r>
      <w:r>
        <w:rPr>
          <w:b/>
          <w:bCs/>
        </w:rPr>
        <w:t xml:space="preserve">, </w:t>
      </w:r>
      <w:r>
        <w:rPr>
          <w:b/>
          <w:bCs/>
        </w:rPr>
        <w:t>Thompson JR</w:t>
      </w:r>
      <w:r>
        <w:rPr>
          <w:b/>
          <w:bCs/>
        </w:rPr>
        <w:t xml:space="preserve">, </w:t>
      </w:r>
      <w:r>
        <w:rPr>
          <w:b/>
          <w:bCs/>
        </w:rPr>
        <w:t>Epstein HE</w:t>
      </w:r>
      <w:r>
        <w:rPr>
          <w:b/>
          <w:bCs/>
        </w:rPr>
        <w:t xml:space="preserve">, </w:t>
      </w:r>
      <w:r>
        <w:rPr>
          <w:b/>
          <w:bCs/>
        </w:rPr>
        <w:t>Anderson‐Teixeira KJ</w:t>
      </w:r>
      <w:r>
        <w:t xml:space="preserve">. </w:t>
      </w:r>
      <w:r>
        <w:rPr>
          <w:b/>
          <w:bCs/>
        </w:rPr>
        <w:t>2017</w:t>
      </w:r>
      <w:r>
        <w:t xml:space="preserve">. Vulnerability to forest loss through altered postfire recovery dynamics in a warming climate in the Klamath Mountains. </w:t>
      </w:r>
      <w:r>
        <w:rPr>
          <w:i/>
          <w:iCs/>
        </w:rPr>
        <w:t>Global Change Biology</w:t>
      </w:r>
      <w:r>
        <w:t xml:space="preserve"> </w:t>
      </w:r>
      <w:r>
        <w:rPr>
          <w:b/>
          <w:bCs/>
        </w:rPr>
        <w:t>23</w:t>
      </w:r>
      <w:r>
        <w:t>: 4117–4132.</w:t>
      </w:r>
    </w:p>
    <w:p w14:paraId="76BE342B" w14:textId="77777777" w:rsidR="005D1570" w:rsidRDefault="00075BA3">
      <w:pPr>
        <w:pStyle w:val="Bibliography"/>
      </w:pPr>
      <w:bookmarkStart w:id="432" w:name="ref-terborghVerticalComponentPlant1985"/>
      <w:bookmarkEnd w:id="431"/>
      <w:r>
        <w:rPr>
          <w:b/>
          <w:bCs/>
        </w:rPr>
        <w:t>Terborgh J</w:t>
      </w:r>
      <w:r>
        <w:t xml:space="preserve">. </w:t>
      </w:r>
      <w:r>
        <w:rPr>
          <w:b/>
          <w:bCs/>
        </w:rPr>
        <w:t>1985</w:t>
      </w:r>
      <w:r>
        <w:t>. The Vertical Component of Plant Species Diversity in Temperate and Tropical Fore</w:t>
      </w:r>
      <w:r>
        <w:t xml:space="preserve">sts. </w:t>
      </w:r>
      <w:r>
        <w:rPr>
          <w:i/>
          <w:iCs/>
        </w:rPr>
        <w:t>The American Naturalist</w:t>
      </w:r>
      <w:r>
        <w:t xml:space="preserve"> </w:t>
      </w:r>
      <w:r>
        <w:rPr>
          <w:b/>
          <w:bCs/>
        </w:rPr>
        <w:t>126</w:t>
      </w:r>
      <w:r>
        <w:t>: 760–776.</w:t>
      </w:r>
    </w:p>
    <w:p w14:paraId="79E45D63" w14:textId="77777777" w:rsidR="005D1570" w:rsidRDefault="00075BA3">
      <w:pPr>
        <w:pStyle w:val="Bibliography"/>
      </w:pPr>
      <w:bookmarkStart w:id="433" w:name="ref-teskeyResponsesTreeSpecies2015"/>
      <w:bookmarkEnd w:id="432"/>
      <w:r>
        <w:rPr>
          <w:b/>
          <w:bCs/>
        </w:rPr>
        <w:t>Teskey R</w:t>
      </w:r>
      <w:r>
        <w:rPr>
          <w:b/>
          <w:bCs/>
        </w:rPr>
        <w:t xml:space="preserve">, </w:t>
      </w:r>
      <w:r>
        <w:rPr>
          <w:b/>
          <w:bCs/>
        </w:rPr>
        <w:t>Wertin T</w:t>
      </w:r>
      <w:r>
        <w:rPr>
          <w:b/>
          <w:bCs/>
        </w:rPr>
        <w:t xml:space="preserve">, </w:t>
      </w:r>
      <w:r>
        <w:rPr>
          <w:b/>
          <w:bCs/>
        </w:rPr>
        <w:t>Bauweraerts I</w:t>
      </w:r>
      <w:r>
        <w:rPr>
          <w:b/>
          <w:bCs/>
        </w:rPr>
        <w:t xml:space="preserve">, </w:t>
      </w:r>
      <w:r>
        <w:rPr>
          <w:b/>
          <w:bCs/>
        </w:rPr>
        <w:t>Ameye M</w:t>
      </w:r>
      <w:r>
        <w:rPr>
          <w:b/>
          <w:bCs/>
        </w:rPr>
        <w:t xml:space="preserve">, </w:t>
      </w:r>
      <w:r>
        <w:rPr>
          <w:b/>
          <w:bCs/>
        </w:rPr>
        <w:t>Mcguire MA</w:t>
      </w:r>
      <w:r>
        <w:rPr>
          <w:b/>
          <w:bCs/>
        </w:rPr>
        <w:t xml:space="preserve">, </w:t>
      </w:r>
      <w:r>
        <w:rPr>
          <w:b/>
          <w:bCs/>
        </w:rPr>
        <w:t>Steppe K</w:t>
      </w:r>
      <w:r>
        <w:t xml:space="preserve">. </w:t>
      </w:r>
      <w:r>
        <w:rPr>
          <w:b/>
          <w:bCs/>
        </w:rPr>
        <w:t>2015</w:t>
      </w:r>
      <w:r>
        <w:t xml:space="preserve">. Responses of tree species to heat waves and extreme heat events. </w:t>
      </w:r>
      <w:r>
        <w:rPr>
          <w:i/>
          <w:iCs/>
        </w:rPr>
        <w:t>Plant, Cell &amp; Environment</w:t>
      </w:r>
      <w:r>
        <w:t xml:space="preserve"> </w:t>
      </w:r>
      <w:r>
        <w:rPr>
          <w:b/>
          <w:bCs/>
        </w:rPr>
        <w:t>38</w:t>
      </w:r>
      <w:r>
        <w:t>: 1699–1712.</w:t>
      </w:r>
    </w:p>
    <w:p w14:paraId="48DFA443" w14:textId="77777777" w:rsidR="005D1570" w:rsidRDefault="00075BA3">
      <w:pPr>
        <w:pStyle w:val="Bibliography"/>
      </w:pPr>
      <w:bookmarkStart w:id="434" w:name="Xf9e081ec224a0ead343baee308c3ab294d6a337"/>
      <w:bookmarkEnd w:id="433"/>
      <w:r>
        <w:rPr>
          <w:b/>
          <w:bCs/>
        </w:rPr>
        <w:t>Thomas SC</w:t>
      </w:r>
      <w:r>
        <w:rPr>
          <w:b/>
          <w:bCs/>
        </w:rPr>
        <w:t xml:space="preserve">, </w:t>
      </w:r>
      <w:r>
        <w:rPr>
          <w:b/>
          <w:bCs/>
        </w:rPr>
        <w:t>Winner WE</w:t>
      </w:r>
      <w:r>
        <w:t xml:space="preserve">. </w:t>
      </w:r>
      <w:r>
        <w:rPr>
          <w:b/>
          <w:bCs/>
        </w:rPr>
        <w:t>2002</w:t>
      </w:r>
      <w:r>
        <w:t>. Photosy</w:t>
      </w:r>
      <w:r>
        <w:t xml:space="preserve">nthetic differences between saplings and adult trees: An integration of field results by meta-analysis. </w:t>
      </w:r>
      <w:r>
        <w:rPr>
          <w:i/>
          <w:iCs/>
        </w:rPr>
        <w:t>Tree Physiology</w:t>
      </w:r>
      <w:r>
        <w:t xml:space="preserve"> </w:t>
      </w:r>
      <w:r>
        <w:rPr>
          <w:b/>
          <w:bCs/>
        </w:rPr>
        <w:t>22</w:t>
      </w:r>
      <w:r>
        <w:t>: 117–127.</w:t>
      </w:r>
    </w:p>
    <w:p w14:paraId="46AD7D93" w14:textId="77777777" w:rsidR="005D1570" w:rsidRDefault="00075BA3">
      <w:pPr>
        <w:pStyle w:val="Bibliography"/>
      </w:pPr>
      <w:bookmarkStart w:id="435" w:name="ref-tibbittsHumidityPlants1979"/>
      <w:bookmarkEnd w:id="434"/>
      <w:r>
        <w:rPr>
          <w:b/>
          <w:bCs/>
        </w:rPr>
        <w:t>Tibbitts TW</w:t>
      </w:r>
      <w:r>
        <w:t xml:space="preserve">. </w:t>
      </w:r>
      <w:r>
        <w:rPr>
          <w:b/>
          <w:bCs/>
        </w:rPr>
        <w:t>1979</w:t>
      </w:r>
      <w:r>
        <w:t xml:space="preserve">. Humidity and Plants. </w:t>
      </w:r>
      <w:r>
        <w:rPr>
          <w:i/>
          <w:iCs/>
        </w:rPr>
        <w:t>BioScience</w:t>
      </w:r>
      <w:r>
        <w:t xml:space="preserve"> </w:t>
      </w:r>
      <w:r>
        <w:rPr>
          <w:b/>
          <w:bCs/>
        </w:rPr>
        <w:t>29</w:t>
      </w:r>
      <w:r>
        <w:t>: 358–363.</w:t>
      </w:r>
    </w:p>
    <w:p w14:paraId="08B74513" w14:textId="77777777" w:rsidR="005D1570" w:rsidRDefault="00075BA3">
      <w:pPr>
        <w:pStyle w:val="Bibliography"/>
      </w:pPr>
      <w:bookmarkStart w:id="436" w:name="Xb7832dc0b568cc141575c04e53f798629eb9e51"/>
      <w:bookmarkEnd w:id="435"/>
      <w:r>
        <w:rPr>
          <w:b/>
          <w:bCs/>
        </w:rPr>
        <w:t>Tiwari R</w:t>
      </w:r>
      <w:r>
        <w:rPr>
          <w:b/>
          <w:bCs/>
        </w:rPr>
        <w:t xml:space="preserve">, </w:t>
      </w:r>
      <w:r>
        <w:rPr>
          <w:b/>
          <w:bCs/>
        </w:rPr>
        <w:t>Gloor E</w:t>
      </w:r>
      <w:r>
        <w:rPr>
          <w:b/>
          <w:bCs/>
        </w:rPr>
        <w:t xml:space="preserve">, </w:t>
      </w:r>
      <w:r>
        <w:rPr>
          <w:b/>
          <w:bCs/>
        </w:rPr>
        <w:t>Cruz WJA da</w:t>
      </w:r>
      <w:r>
        <w:rPr>
          <w:b/>
          <w:bCs/>
        </w:rPr>
        <w:t xml:space="preserve">, </w:t>
      </w:r>
      <w:r>
        <w:rPr>
          <w:b/>
          <w:bCs/>
        </w:rPr>
        <w:t>Marimon BS</w:t>
      </w:r>
      <w:r>
        <w:rPr>
          <w:b/>
          <w:bCs/>
        </w:rPr>
        <w:t xml:space="preserve">, </w:t>
      </w:r>
      <w:r>
        <w:rPr>
          <w:b/>
          <w:bCs/>
        </w:rPr>
        <w:t xml:space="preserve">Marimon-Junior </w:t>
      </w:r>
      <w:r>
        <w:rPr>
          <w:b/>
          <w:bCs/>
        </w:rPr>
        <w:t>BH</w:t>
      </w:r>
      <w:r>
        <w:rPr>
          <w:b/>
          <w:bCs/>
        </w:rPr>
        <w:t xml:space="preserve">, </w:t>
      </w:r>
      <w:r>
        <w:rPr>
          <w:b/>
          <w:bCs/>
        </w:rPr>
        <w:t>Reis SM</w:t>
      </w:r>
      <w:r>
        <w:rPr>
          <w:b/>
          <w:bCs/>
        </w:rPr>
        <w:t xml:space="preserve">, </w:t>
      </w:r>
      <w:r>
        <w:rPr>
          <w:b/>
          <w:bCs/>
        </w:rPr>
        <w:t>Souza IA de</w:t>
      </w:r>
      <w:r>
        <w:rPr>
          <w:b/>
          <w:bCs/>
        </w:rPr>
        <w:t xml:space="preserve">, </w:t>
      </w:r>
      <w:r>
        <w:rPr>
          <w:b/>
          <w:bCs/>
        </w:rPr>
        <w:t>Krause HG</w:t>
      </w:r>
      <w:r>
        <w:rPr>
          <w:b/>
          <w:bCs/>
        </w:rPr>
        <w:t xml:space="preserve">, </w:t>
      </w:r>
      <w:r>
        <w:rPr>
          <w:b/>
          <w:bCs/>
        </w:rPr>
        <w:t>Slot M</w:t>
      </w:r>
      <w:r>
        <w:rPr>
          <w:b/>
          <w:bCs/>
        </w:rPr>
        <w:t xml:space="preserve">, </w:t>
      </w:r>
      <w:r>
        <w:rPr>
          <w:b/>
          <w:bCs/>
        </w:rPr>
        <w:t>Winter K</w:t>
      </w:r>
      <w:r>
        <w:rPr>
          <w:b/>
          <w:bCs/>
        </w:rPr>
        <w:t xml:space="preserve">, </w:t>
      </w:r>
      <w:r>
        <w:rPr>
          <w:b/>
          <w:bCs/>
          <w:i/>
          <w:iCs/>
        </w:rPr>
        <w:t>et al.</w:t>
      </w:r>
      <w:r>
        <w:t xml:space="preserve"> </w:t>
      </w:r>
      <w:r>
        <w:rPr>
          <w:b/>
          <w:bCs/>
        </w:rPr>
        <w:t>2021</w:t>
      </w:r>
      <w:r>
        <w:t xml:space="preserve">. Photosynthetic quantum efficiency in south-eastern Amazonian trees may be already affected by climate change. </w:t>
      </w:r>
      <w:r>
        <w:rPr>
          <w:i/>
          <w:iCs/>
        </w:rPr>
        <w:t>Plant, Cell &amp; Environment</w:t>
      </w:r>
      <w:r>
        <w:t xml:space="preserve"> </w:t>
      </w:r>
      <w:r>
        <w:rPr>
          <w:b/>
          <w:bCs/>
        </w:rPr>
        <w:t>44</w:t>
      </w:r>
      <w:r>
        <w:t>: 2428–2439.</w:t>
      </w:r>
    </w:p>
    <w:p w14:paraId="79E1A71E" w14:textId="77777777" w:rsidR="005D1570" w:rsidRDefault="00075BA3">
      <w:pPr>
        <w:pStyle w:val="Bibliography"/>
      </w:pPr>
      <w:bookmarkStart w:id="437" w:name="ref-trenberthGlobalWarmingChanges2014"/>
      <w:bookmarkEnd w:id="436"/>
      <w:r>
        <w:rPr>
          <w:b/>
          <w:bCs/>
        </w:rPr>
        <w:t>Trenberth KE</w:t>
      </w:r>
      <w:r>
        <w:rPr>
          <w:b/>
          <w:bCs/>
        </w:rPr>
        <w:t xml:space="preserve">, </w:t>
      </w:r>
      <w:r>
        <w:rPr>
          <w:b/>
          <w:bCs/>
        </w:rPr>
        <w:t>Dai A</w:t>
      </w:r>
      <w:r>
        <w:rPr>
          <w:b/>
          <w:bCs/>
        </w:rPr>
        <w:t xml:space="preserve">, </w:t>
      </w:r>
      <w:r>
        <w:rPr>
          <w:b/>
          <w:bCs/>
        </w:rPr>
        <w:t>van der Schrier G</w:t>
      </w:r>
      <w:r>
        <w:rPr>
          <w:b/>
          <w:bCs/>
        </w:rPr>
        <w:t xml:space="preserve">, </w:t>
      </w:r>
      <w:r>
        <w:rPr>
          <w:b/>
          <w:bCs/>
        </w:rPr>
        <w:t>Jones PD</w:t>
      </w:r>
      <w:r>
        <w:rPr>
          <w:b/>
          <w:bCs/>
        </w:rPr>
        <w:t xml:space="preserve">, </w:t>
      </w:r>
      <w:r>
        <w:rPr>
          <w:b/>
          <w:bCs/>
        </w:rPr>
        <w:t>Barichivich J</w:t>
      </w:r>
      <w:r>
        <w:rPr>
          <w:b/>
          <w:bCs/>
        </w:rPr>
        <w:t xml:space="preserve">, </w:t>
      </w:r>
      <w:r>
        <w:rPr>
          <w:b/>
          <w:bCs/>
        </w:rPr>
        <w:t>Briffa KR</w:t>
      </w:r>
      <w:r>
        <w:rPr>
          <w:b/>
          <w:bCs/>
        </w:rPr>
        <w:t xml:space="preserve">, </w:t>
      </w:r>
      <w:r>
        <w:rPr>
          <w:b/>
          <w:bCs/>
        </w:rPr>
        <w:t>Sheffield J</w:t>
      </w:r>
      <w:r>
        <w:t xml:space="preserve">. </w:t>
      </w:r>
      <w:r>
        <w:rPr>
          <w:b/>
          <w:bCs/>
        </w:rPr>
        <w:t>2014</w:t>
      </w:r>
      <w:r>
        <w:t xml:space="preserve">. Global warming and changes in drought. </w:t>
      </w:r>
      <w:r>
        <w:rPr>
          <w:i/>
          <w:iCs/>
        </w:rPr>
        <w:t>Nature Clim Change</w:t>
      </w:r>
      <w:r>
        <w:t xml:space="preserve"> </w:t>
      </w:r>
      <w:r>
        <w:rPr>
          <w:b/>
          <w:bCs/>
        </w:rPr>
        <w:t>4</w:t>
      </w:r>
      <w:r>
        <w:t>: 17–22.</w:t>
      </w:r>
    </w:p>
    <w:p w14:paraId="60D51319" w14:textId="77777777" w:rsidR="005D1570" w:rsidRDefault="00075BA3">
      <w:pPr>
        <w:pStyle w:val="Bibliography"/>
      </w:pPr>
      <w:bookmarkStart w:id="438" w:name="ref-trouillierSizeMattersComparison2018"/>
      <w:bookmarkEnd w:id="437"/>
      <w:r>
        <w:rPr>
          <w:b/>
          <w:bCs/>
        </w:rPr>
        <w:t>Trouillier M</w:t>
      </w:r>
      <w:r>
        <w:rPr>
          <w:b/>
          <w:bCs/>
        </w:rPr>
        <w:t xml:space="preserve">, </w:t>
      </w:r>
      <w:r>
        <w:rPr>
          <w:b/>
          <w:bCs/>
        </w:rPr>
        <w:t>van der Maaten-Theunissen M</w:t>
      </w:r>
      <w:r>
        <w:rPr>
          <w:b/>
          <w:bCs/>
        </w:rPr>
        <w:t xml:space="preserve">, </w:t>
      </w:r>
      <w:r>
        <w:rPr>
          <w:b/>
          <w:bCs/>
        </w:rPr>
        <w:t>Scharnweber T</w:t>
      </w:r>
      <w:r>
        <w:rPr>
          <w:b/>
          <w:bCs/>
        </w:rPr>
        <w:t xml:space="preserve">, </w:t>
      </w:r>
      <w:r>
        <w:rPr>
          <w:b/>
          <w:bCs/>
        </w:rPr>
        <w:t>Würth D</w:t>
      </w:r>
      <w:r>
        <w:rPr>
          <w:b/>
          <w:bCs/>
        </w:rPr>
        <w:t xml:space="preserve">, </w:t>
      </w:r>
      <w:r>
        <w:rPr>
          <w:b/>
          <w:bCs/>
        </w:rPr>
        <w:t>Burger A</w:t>
      </w:r>
      <w:r>
        <w:rPr>
          <w:b/>
          <w:bCs/>
        </w:rPr>
        <w:t xml:space="preserve">, </w:t>
      </w:r>
      <w:r>
        <w:rPr>
          <w:b/>
          <w:bCs/>
        </w:rPr>
        <w:t>Schnittler M</w:t>
      </w:r>
      <w:r>
        <w:rPr>
          <w:b/>
          <w:bCs/>
        </w:rPr>
        <w:t xml:space="preserve">, </w:t>
      </w:r>
      <w:r>
        <w:rPr>
          <w:b/>
          <w:bCs/>
        </w:rPr>
        <w:t>Wilmking M</w:t>
      </w:r>
      <w:r>
        <w:t xml:space="preserve">. </w:t>
      </w:r>
      <w:r>
        <w:rPr>
          <w:b/>
          <w:bCs/>
        </w:rPr>
        <w:t>2018</w:t>
      </w:r>
      <w:r>
        <w:t xml:space="preserve">. Size </w:t>
      </w:r>
      <w:r>
        <w:t xml:space="preserve">matters—a comparison of three methods to assess age- and size-dependent climate sensitivity of trees. </w:t>
      </w:r>
      <w:r>
        <w:rPr>
          <w:i/>
          <w:iCs/>
        </w:rPr>
        <w:t>Trees</w:t>
      </w:r>
      <w:r>
        <w:t xml:space="preserve"> </w:t>
      </w:r>
      <w:r>
        <w:rPr>
          <w:b/>
          <w:bCs/>
        </w:rPr>
        <w:t>33</w:t>
      </w:r>
      <w:r>
        <w:t>: 183–192.</w:t>
      </w:r>
    </w:p>
    <w:p w14:paraId="694A80D1" w14:textId="77777777" w:rsidR="005D1570" w:rsidRDefault="00075BA3">
      <w:pPr>
        <w:pStyle w:val="Bibliography"/>
      </w:pPr>
      <w:bookmarkStart w:id="439" w:name="ref-turnbullScalingFoliarRespiration2003"/>
      <w:bookmarkEnd w:id="438"/>
      <w:r>
        <w:rPr>
          <w:b/>
          <w:bCs/>
        </w:rPr>
        <w:t>Turnbull MH</w:t>
      </w:r>
      <w:r>
        <w:rPr>
          <w:b/>
          <w:bCs/>
        </w:rPr>
        <w:t xml:space="preserve">, </w:t>
      </w:r>
      <w:r>
        <w:rPr>
          <w:b/>
          <w:bCs/>
        </w:rPr>
        <w:t>Whitehead D</w:t>
      </w:r>
      <w:r>
        <w:rPr>
          <w:b/>
          <w:bCs/>
        </w:rPr>
        <w:t xml:space="preserve">, </w:t>
      </w:r>
      <w:r>
        <w:rPr>
          <w:b/>
          <w:bCs/>
        </w:rPr>
        <w:t>Tissue DT</w:t>
      </w:r>
      <w:r>
        <w:rPr>
          <w:b/>
          <w:bCs/>
        </w:rPr>
        <w:t xml:space="preserve">, </w:t>
      </w:r>
      <w:r>
        <w:rPr>
          <w:b/>
          <w:bCs/>
        </w:rPr>
        <w:t>Schuster WSF</w:t>
      </w:r>
      <w:r>
        <w:rPr>
          <w:b/>
          <w:bCs/>
        </w:rPr>
        <w:t xml:space="preserve">, </w:t>
      </w:r>
      <w:r>
        <w:rPr>
          <w:b/>
          <w:bCs/>
        </w:rPr>
        <w:t>Brown KJ</w:t>
      </w:r>
      <w:r>
        <w:rPr>
          <w:b/>
          <w:bCs/>
        </w:rPr>
        <w:t xml:space="preserve">, </w:t>
      </w:r>
      <w:r>
        <w:rPr>
          <w:b/>
          <w:bCs/>
        </w:rPr>
        <w:t>Griffin KL</w:t>
      </w:r>
      <w:r>
        <w:t xml:space="preserve">. </w:t>
      </w:r>
      <w:r>
        <w:rPr>
          <w:b/>
          <w:bCs/>
        </w:rPr>
        <w:t>2003</w:t>
      </w:r>
      <w:r>
        <w:t>. Scaling foliar respiration in two contrasting forest can</w:t>
      </w:r>
      <w:r>
        <w:t xml:space="preserve">opies. </w:t>
      </w:r>
      <w:r>
        <w:rPr>
          <w:i/>
          <w:iCs/>
        </w:rPr>
        <w:t>Functional Ecology</w:t>
      </w:r>
      <w:r>
        <w:t xml:space="preserve"> </w:t>
      </w:r>
      <w:r>
        <w:rPr>
          <w:b/>
          <w:bCs/>
        </w:rPr>
        <w:t>17</w:t>
      </w:r>
      <w:r>
        <w:t>: 101–114.</w:t>
      </w:r>
    </w:p>
    <w:p w14:paraId="6A3CD0DA" w14:textId="77777777" w:rsidR="005D1570" w:rsidRDefault="00075BA3">
      <w:pPr>
        <w:pStyle w:val="Bibliography"/>
      </w:pPr>
      <w:bookmarkStart w:id="440" w:name="Xe7481238d2c2f808363b8215d791d0c39194622"/>
      <w:bookmarkEnd w:id="439"/>
      <w:r>
        <w:rPr>
          <w:b/>
          <w:bCs/>
        </w:rPr>
        <w:t>Tymen B</w:t>
      </w:r>
      <w:r>
        <w:rPr>
          <w:b/>
          <w:bCs/>
        </w:rPr>
        <w:t xml:space="preserve">, </w:t>
      </w:r>
      <w:r>
        <w:rPr>
          <w:b/>
          <w:bCs/>
        </w:rPr>
        <w:t>Vincent G</w:t>
      </w:r>
      <w:r>
        <w:rPr>
          <w:b/>
          <w:bCs/>
        </w:rPr>
        <w:t xml:space="preserve">, </w:t>
      </w:r>
      <w:r>
        <w:rPr>
          <w:b/>
          <w:bCs/>
        </w:rPr>
        <w:t>Courtois EA</w:t>
      </w:r>
      <w:r>
        <w:rPr>
          <w:b/>
          <w:bCs/>
        </w:rPr>
        <w:t xml:space="preserve">, </w:t>
      </w:r>
      <w:r>
        <w:rPr>
          <w:b/>
          <w:bCs/>
        </w:rPr>
        <w:t>Heurtebize J</w:t>
      </w:r>
      <w:r>
        <w:rPr>
          <w:b/>
          <w:bCs/>
        </w:rPr>
        <w:t xml:space="preserve">, </w:t>
      </w:r>
      <w:r>
        <w:rPr>
          <w:b/>
          <w:bCs/>
        </w:rPr>
        <w:t>Dauzat J</w:t>
      </w:r>
      <w:r>
        <w:rPr>
          <w:b/>
          <w:bCs/>
        </w:rPr>
        <w:t xml:space="preserve">, </w:t>
      </w:r>
      <w:r>
        <w:rPr>
          <w:b/>
          <w:bCs/>
        </w:rPr>
        <w:t>Marechaux I</w:t>
      </w:r>
      <w:r>
        <w:rPr>
          <w:b/>
          <w:bCs/>
        </w:rPr>
        <w:t xml:space="preserve">, </w:t>
      </w:r>
      <w:r>
        <w:rPr>
          <w:b/>
          <w:bCs/>
        </w:rPr>
        <w:t>Chave J</w:t>
      </w:r>
      <w:r>
        <w:t xml:space="preserve">. </w:t>
      </w:r>
      <w:r>
        <w:rPr>
          <w:b/>
          <w:bCs/>
        </w:rPr>
        <w:t>2017</w:t>
      </w:r>
      <w:r>
        <w:t xml:space="preserve">. Quantifying micro-environmental variation in tropical rainforest understory at landscape scale by combining airborne LiDAR scanning </w:t>
      </w:r>
      <w:r>
        <w:t xml:space="preserve">and a sensor network. </w:t>
      </w:r>
      <w:r>
        <w:rPr>
          <w:i/>
          <w:iCs/>
        </w:rPr>
        <w:t>Annals of Forest Science</w:t>
      </w:r>
      <w:r>
        <w:t xml:space="preserve"> </w:t>
      </w:r>
      <w:r>
        <w:rPr>
          <w:b/>
          <w:bCs/>
        </w:rPr>
        <w:t>74</w:t>
      </w:r>
      <w:r>
        <w:t>: 32.</w:t>
      </w:r>
    </w:p>
    <w:p w14:paraId="3A252FDC" w14:textId="77777777" w:rsidR="005D1570" w:rsidRDefault="00075BA3">
      <w:pPr>
        <w:pStyle w:val="Bibliography"/>
      </w:pPr>
      <w:bookmarkStart w:id="441" w:name="X019bbf5de83a9c83fcb2bd6132b0c86d3f58104"/>
      <w:bookmarkEnd w:id="440"/>
      <w:r>
        <w:rPr>
          <w:b/>
          <w:bCs/>
        </w:rPr>
        <w:t>Urban O</w:t>
      </w:r>
      <w:r>
        <w:rPr>
          <w:b/>
          <w:bCs/>
        </w:rPr>
        <w:t xml:space="preserve">, </w:t>
      </w:r>
      <w:r>
        <w:rPr>
          <w:b/>
          <w:bCs/>
        </w:rPr>
        <w:t>Kosvancová M</w:t>
      </w:r>
      <w:r>
        <w:rPr>
          <w:b/>
          <w:bCs/>
        </w:rPr>
        <w:t xml:space="preserve">, </w:t>
      </w:r>
      <w:r>
        <w:rPr>
          <w:b/>
          <w:bCs/>
        </w:rPr>
        <w:t>Marek MV</w:t>
      </w:r>
      <w:r>
        <w:rPr>
          <w:b/>
          <w:bCs/>
        </w:rPr>
        <w:t xml:space="preserve">, </w:t>
      </w:r>
      <w:r>
        <w:rPr>
          <w:b/>
          <w:bCs/>
        </w:rPr>
        <w:t>Lichtenthaler HK</w:t>
      </w:r>
      <w:r>
        <w:t xml:space="preserve">. </w:t>
      </w:r>
      <w:r>
        <w:rPr>
          <w:b/>
          <w:bCs/>
        </w:rPr>
        <w:t>2007</w:t>
      </w:r>
      <w:r>
        <w:t>. Induction of photosynthesis and importance of limitations during the induction phase in sun and shade leaves of five ecologically contrasting tr</w:t>
      </w:r>
      <w:r>
        <w:t xml:space="preserve">ee species from the temperate zone. </w:t>
      </w:r>
      <w:r>
        <w:rPr>
          <w:i/>
          <w:iCs/>
        </w:rPr>
        <w:t>Tree Physiol</w:t>
      </w:r>
      <w:r>
        <w:t xml:space="preserve"> </w:t>
      </w:r>
      <w:r>
        <w:rPr>
          <w:b/>
          <w:bCs/>
        </w:rPr>
        <w:t>27</w:t>
      </w:r>
      <w:r>
        <w:t>: 1207–1215.</w:t>
      </w:r>
    </w:p>
    <w:p w14:paraId="3FA9DDA5" w14:textId="77777777" w:rsidR="005D1570" w:rsidRDefault="00075BA3">
      <w:pPr>
        <w:pStyle w:val="Bibliography"/>
      </w:pPr>
      <w:bookmarkStart w:id="442" w:name="Xa86aae3e783a8fa9492401c5aafb890609b0778"/>
      <w:bookmarkEnd w:id="441"/>
      <w:r>
        <w:rPr>
          <w:b/>
          <w:bCs/>
        </w:rPr>
        <w:t>van de Weg MJ</w:t>
      </w:r>
      <w:r>
        <w:rPr>
          <w:b/>
          <w:bCs/>
        </w:rPr>
        <w:t xml:space="preserve">, </w:t>
      </w:r>
      <w:r>
        <w:rPr>
          <w:b/>
          <w:bCs/>
        </w:rPr>
        <w:t>Meir P</w:t>
      </w:r>
      <w:r>
        <w:rPr>
          <w:b/>
          <w:bCs/>
        </w:rPr>
        <w:t xml:space="preserve">, </w:t>
      </w:r>
      <w:r>
        <w:rPr>
          <w:b/>
          <w:bCs/>
        </w:rPr>
        <w:t>Grace J</w:t>
      </w:r>
      <w:r>
        <w:rPr>
          <w:b/>
          <w:bCs/>
        </w:rPr>
        <w:t xml:space="preserve">, </w:t>
      </w:r>
      <w:r>
        <w:rPr>
          <w:b/>
          <w:bCs/>
        </w:rPr>
        <w:t>Ramos GD</w:t>
      </w:r>
      <w:r>
        <w:t xml:space="preserve">. </w:t>
      </w:r>
      <w:r>
        <w:rPr>
          <w:b/>
          <w:bCs/>
        </w:rPr>
        <w:t>2012</w:t>
      </w:r>
      <w:r>
        <w:t xml:space="preserve">. Photosynthetic parameters, dark respiration and leaf traits in the canopy of a Peruvian tropical montane cloud forest. </w:t>
      </w:r>
      <w:r>
        <w:rPr>
          <w:i/>
          <w:iCs/>
        </w:rPr>
        <w:t>Oecologia</w:t>
      </w:r>
      <w:r>
        <w:t xml:space="preserve"> </w:t>
      </w:r>
      <w:r>
        <w:rPr>
          <w:b/>
          <w:bCs/>
        </w:rPr>
        <w:t>168</w:t>
      </w:r>
      <w:r>
        <w:t>: 23–34.</w:t>
      </w:r>
    </w:p>
    <w:p w14:paraId="72A8CACB" w14:textId="77777777" w:rsidR="005D1570" w:rsidRDefault="00075BA3">
      <w:pPr>
        <w:pStyle w:val="Bibliography"/>
      </w:pPr>
      <w:bookmarkStart w:id="443" w:name="X39daf62d0a69b2abbac01355652ed679db450f4"/>
      <w:bookmarkEnd w:id="442"/>
      <w:r>
        <w:rPr>
          <w:b/>
          <w:bCs/>
        </w:rPr>
        <w:t>Van Wittenberghe S</w:t>
      </w:r>
      <w:r>
        <w:rPr>
          <w:b/>
          <w:bCs/>
        </w:rPr>
        <w:t xml:space="preserve">, </w:t>
      </w:r>
      <w:r>
        <w:rPr>
          <w:b/>
          <w:bCs/>
        </w:rPr>
        <w:t>Adriaenssens S</w:t>
      </w:r>
      <w:r>
        <w:rPr>
          <w:b/>
          <w:bCs/>
        </w:rPr>
        <w:t xml:space="preserve">, </w:t>
      </w:r>
      <w:r>
        <w:rPr>
          <w:b/>
          <w:bCs/>
        </w:rPr>
        <w:t>Staelens J</w:t>
      </w:r>
      <w:r>
        <w:rPr>
          <w:b/>
          <w:bCs/>
        </w:rPr>
        <w:t xml:space="preserve">, </w:t>
      </w:r>
      <w:r>
        <w:rPr>
          <w:b/>
          <w:bCs/>
        </w:rPr>
        <w:t>Verheyen K</w:t>
      </w:r>
      <w:r>
        <w:rPr>
          <w:b/>
          <w:bCs/>
        </w:rPr>
        <w:t xml:space="preserve">, </w:t>
      </w:r>
      <w:r>
        <w:rPr>
          <w:b/>
          <w:bCs/>
        </w:rPr>
        <w:t>Samson R</w:t>
      </w:r>
      <w:r>
        <w:t xml:space="preserve">. </w:t>
      </w:r>
      <w:r>
        <w:rPr>
          <w:b/>
          <w:bCs/>
        </w:rPr>
        <w:t>2012</w:t>
      </w:r>
      <w:r>
        <w:t xml:space="preserve">. Variability of stomatal conductance, </w:t>
      </w:r>
      <w:r>
        <w:t xml:space="preserve">leaf anatomy, and seasonal leaf wettability of young and adult European beech leaves along a vertical canopy gradient. </w:t>
      </w:r>
      <w:r>
        <w:rPr>
          <w:i/>
          <w:iCs/>
        </w:rPr>
        <w:t>Trees</w:t>
      </w:r>
      <w:r>
        <w:t xml:space="preserve"> </w:t>
      </w:r>
      <w:r>
        <w:rPr>
          <w:b/>
          <w:bCs/>
        </w:rPr>
        <w:t>26</w:t>
      </w:r>
      <w:r>
        <w:t>: 1427–1438.</w:t>
      </w:r>
    </w:p>
    <w:p w14:paraId="5078D55E" w14:textId="77777777" w:rsidR="005D1570" w:rsidRDefault="00075BA3">
      <w:pPr>
        <w:pStyle w:val="Bibliography"/>
      </w:pPr>
      <w:bookmarkStart w:id="444" w:name="Xd23c802caf415f59fb5e6427e0c1e9b584ccfed"/>
      <w:bookmarkEnd w:id="443"/>
      <w:r>
        <w:rPr>
          <w:b/>
          <w:bCs/>
        </w:rPr>
        <w:lastRenderedPageBreak/>
        <w:t>Vårhammar A</w:t>
      </w:r>
      <w:r>
        <w:rPr>
          <w:b/>
          <w:bCs/>
        </w:rPr>
        <w:t xml:space="preserve">, </w:t>
      </w:r>
      <w:r>
        <w:rPr>
          <w:b/>
          <w:bCs/>
        </w:rPr>
        <w:t>Wallin G</w:t>
      </w:r>
      <w:r>
        <w:rPr>
          <w:b/>
          <w:bCs/>
        </w:rPr>
        <w:t xml:space="preserve">, </w:t>
      </w:r>
      <w:r>
        <w:rPr>
          <w:b/>
          <w:bCs/>
        </w:rPr>
        <w:t>McLean CM</w:t>
      </w:r>
      <w:r>
        <w:rPr>
          <w:b/>
          <w:bCs/>
        </w:rPr>
        <w:t xml:space="preserve">, </w:t>
      </w:r>
      <w:r>
        <w:rPr>
          <w:b/>
          <w:bCs/>
        </w:rPr>
        <w:t>Dusenge ME</w:t>
      </w:r>
      <w:r>
        <w:rPr>
          <w:b/>
          <w:bCs/>
        </w:rPr>
        <w:t xml:space="preserve">, </w:t>
      </w:r>
      <w:r>
        <w:rPr>
          <w:b/>
          <w:bCs/>
        </w:rPr>
        <w:t>Medlyn BE</w:t>
      </w:r>
      <w:r>
        <w:rPr>
          <w:b/>
          <w:bCs/>
        </w:rPr>
        <w:t xml:space="preserve">, </w:t>
      </w:r>
      <w:r>
        <w:rPr>
          <w:b/>
          <w:bCs/>
        </w:rPr>
        <w:t>Hasper TB</w:t>
      </w:r>
      <w:r>
        <w:rPr>
          <w:b/>
          <w:bCs/>
        </w:rPr>
        <w:t xml:space="preserve">, </w:t>
      </w:r>
      <w:r>
        <w:rPr>
          <w:b/>
          <w:bCs/>
        </w:rPr>
        <w:t>Nsabimana D</w:t>
      </w:r>
      <w:r>
        <w:rPr>
          <w:b/>
          <w:bCs/>
        </w:rPr>
        <w:t xml:space="preserve">, </w:t>
      </w:r>
      <w:r>
        <w:rPr>
          <w:b/>
          <w:bCs/>
        </w:rPr>
        <w:t>Uddling J</w:t>
      </w:r>
      <w:r>
        <w:t xml:space="preserve">. </w:t>
      </w:r>
      <w:r>
        <w:rPr>
          <w:b/>
          <w:bCs/>
        </w:rPr>
        <w:t>2015</w:t>
      </w:r>
      <w:r>
        <w:t>. Photosynthetic tem</w:t>
      </w:r>
      <w:r>
        <w:t xml:space="preserve">perature responses of tree species in Rwanda: Evidence of pronounced negative effects of high temperature in montane rainforest climax species. </w:t>
      </w:r>
      <w:r>
        <w:rPr>
          <w:i/>
          <w:iCs/>
        </w:rPr>
        <w:t>New Phytologist</w:t>
      </w:r>
      <w:r>
        <w:t xml:space="preserve"> </w:t>
      </w:r>
      <w:r>
        <w:rPr>
          <w:b/>
          <w:bCs/>
        </w:rPr>
        <w:t>206</w:t>
      </w:r>
      <w:r>
        <w:t>: 1000–1012.</w:t>
      </w:r>
    </w:p>
    <w:p w14:paraId="469E484C" w14:textId="77777777" w:rsidR="005D1570" w:rsidRDefault="00075BA3">
      <w:pPr>
        <w:pStyle w:val="Bibliography"/>
      </w:pPr>
      <w:bookmarkStart w:id="445" w:name="ref-vickersUnifiedMechanismAction2009"/>
      <w:bookmarkEnd w:id="444"/>
      <w:r>
        <w:rPr>
          <w:b/>
          <w:bCs/>
        </w:rPr>
        <w:t>Vickers CE</w:t>
      </w:r>
      <w:r>
        <w:rPr>
          <w:b/>
          <w:bCs/>
        </w:rPr>
        <w:t xml:space="preserve">, </w:t>
      </w:r>
      <w:r>
        <w:rPr>
          <w:b/>
          <w:bCs/>
        </w:rPr>
        <w:t>Gershenzon J</w:t>
      </w:r>
      <w:r>
        <w:rPr>
          <w:b/>
          <w:bCs/>
        </w:rPr>
        <w:t xml:space="preserve">, </w:t>
      </w:r>
      <w:r>
        <w:rPr>
          <w:b/>
          <w:bCs/>
        </w:rPr>
        <w:t>Lerdau MT</w:t>
      </w:r>
      <w:r>
        <w:rPr>
          <w:b/>
          <w:bCs/>
        </w:rPr>
        <w:t xml:space="preserve">, </w:t>
      </w:r>
      <w:r>
        <w:rPr>
          <w:b/>
          <w:bCs/>
        </w:rPr>
        <w:t>Loreto F</w:t>
      </w:r>
      <w:r>
        <w:t xml:space="preserve">. </w:t>
      </w:r>
      <w:r>
        <w:rPr>
          <w:b/>
          <w:bCs/>
        </w:rPr>
        <w:t>2009</w:t>
      </w:r>
      <w:r>
        <w:t>. A unified mechanism of acti</w:t>
      </w:r>
      <w:r>
        <w:t xml:space="preserve">on for volatile isoprenoids in plant abiotic stress. </w:t>
      </w:r>
      <w:r>
        <w:rPr>
          <w:i/>
          <w:iCs/>
        </w:rPr>
        <w:t>Nat Chem Biol</w:t>
      </w:r>
      <w:r>
        <w:t xml:space="preserve"> </w:t>
      </w:r>
      <w:r>
        <w:rPr>
          <w:b/>
          <w:bCs/>
        </w:rPr>
        <w:t>5</w:t>
      </w:r>
      <w:r>
        <w:t>: 283–291.</w:t>
      </w:r>
    </w:p>
    <w:p w14:paraId="41485A96" w14:textId="77777777" w:rsidR="005D1570" w:rsidRDefault="00075BA3">
      <w:pPr>
        <w:pStyle w:val="Bibliography"/>
      </w:pPr>
      <w:bookmarkStart w:id="446" w:name="ref-vogelSunLeavesShade1968a"/>
      <w:bookmarkEnd w:id="445"/>
      <w:r>
        <w:rPr>
          <w:b/>
          <w:bCs/>
        </w:rPr>
        <w:t>Vogel S</w:t>
      </w:r>
      <w:r>
        <w:t xml:space="preserve">. </w:t>
      </w:r>
      <w:r>
        <w:rPr>
          <w:b/>
          <w:bCs/>
        </w:rPr>
        <w:t>1968</w:t>
      </w:r>
      <w:r>
        <w:t xml:space="preserve">. "Sun Leaves" and "Shade Leaves": Differences in Convective Heat Dissipation. </w:t>
      </w:r>
      <w:r>
        <w:rPr>
          <w:i/>
          <w:iCs/>
        </w:rPr>
        <w:t>Ecology</w:t>
      </w:r>
      <w:r>
        <w:t xml:space="preserve"> </w:t>
      </w:r>
      <w:r>
        <w:rPr>
          <w:b/>
          <w:bCs/>
        </w:rPr>
        <w:t>49</w:t>
      </w:r>
      <w:r>
        <w:t>: 1203–1204.</w:t>
      </w:r>
    </w:p>
    <w:p w14:paraId="0FC7F134" w14:textId="77777777" w:rsidR="005D1570" w:rsidRDefault="00075BA3">
      <w:pPr>
        <w:pStyle w:val="Bibliography"/>
      </w:pPr>
      <w:bookmarkStart w:id="447" w:name="ref-vogelLeavesLowestHighest2009"/>
      <w:bookmarkEnd w:id="446"/>
      <w:r>
        <w:rPr>
          <w:b/>
          <w:bCs/>
        </w:rPr>
        <w:t>Vogel S</w:t>
      </w:r>
      <w:r>
        <w:t xml:space="preserve">. </w:t>
      </w:r>
      <w:r>
        <w:rPr>
          <w:b/>
          <w:bCs/>
        </w:rPr>
        <w:t>2009</w:t>
      </w:r>
      <w:r>
        <w:t>. Leaves in the lowest and highest winds: Tempera</w:t>
      </w:r>
      <w:r>
        <w:t xml:space="preserve">ture, force and shape. </w:t>
      </w:r>
      <w:r>
        <w:rPr>
          <w:i/>
          <w:iCs/>
        </w:rPr>
        <w:t>New Phytologist</w:t>
      </w:r>
      <w:r>
        <w:t xml:space="preserve"> </w:t>
      </w:r>
      <w:r>
        <w:rPr>
          <w:b/>
          <w:bCs/>
        </w:rPr>
        <w:t>183</w:t>
      </w:r>
      <w:r>
        <w:t>: 13–26.</w:t>
      </w:r>
    </w:p>
    <w:p w14:paraId="047D2106" w14:textId="77777777" w:rsidR="005D1570" w:rsidRDefault="00075BA3">
      <w:pPr>
        <w:pStyle w:val="Bibliography"/>
      </w:pPr>
      <w:bookmarkStart w:id="448" w:name="X3bd3b318df1d5b9388c7c5e2925c695efb76aec"/>
      <w:bookmarkEnd w:id="447"/>
      <w:r>
        <w:rPr>
          <w:b/>
          <w:bCs/>
        </w:rPr>
        <w:t>von Arx G</w:t>
      </w:r>
      <w:r>
        <w:rPr>
          <w:b/>
          <w:bCs/>
        </w:rPr>
        <w:t xml:space="preserve">, </w:t>
      </w:r>
      <w:r>
        <w:rPr>
          <w:b/>
          <w:bCs/>
        </w:rPr>
        <w:t>Dobbertin M</w:t>
      </w:r>
      <w:r>
        <w:rPr>
          <w:b/>
          <w:bCs/>
        </w:rPr>
        <w:t xml:space="preserve">, </w:t>
      </w:r>
      <w:r>
        <w:rPr>
          <w:b/>
          <w:bCs/>
        </w:rPr>
        <w:t>Rebetez M</w:t>
      </w:r>
      <w:r>
        <w:t xml:space="preserve">. </w:t>
      </w:r>
      <w:r>
        <w:rPr>
          <w:b/>
          <w:bCs/>
        </w:rPr>
        <w:t>2012</w:t>
      </w:r>
      <w:r>
        <w:t xml:space="preserve">. Spatio-temporal effects of forest canopy on understory microclimate in a long-term experiment in Switzerland. </w:t>
      </w:r>
      <w:r>
        <w:rPr>
          <w:i/>
          <w:iCs/>
        </w:rPr>
        <w:t>Agricultural and Forest Meteorology</w:t>
      </w:r>
      <w:r>
        <w:t xml:space="preserve"> </w:t>
      </w:r>
      <w:r>
        <w:rPr>
          <w:b/>
          <w:bCs/>
        </w:rPr>
        <w:t>166–167</w:t>
      </w:r>
      <w:r>
        <w:t>: 144–155.</w:t>
      </w:r>
    </w:p>
    <w:p w14:paraId="4F68A172" w14:textId="77777777" w:rsidR="005D1570" w:rsidRDefault="00075BA3">
      <w:pPr>
        <w:pStyle w:val="Bibliography"/>
      </w:pPr>
      <w:bookmarkStart w:id="449" w:name="ref-wayJustRightTemperature2019"/>
      <w:bookmarkEnd w:id="448"/>
      <w:r>
        <w:rPr>
          <w:b/>
          <w:bCs/>
        </w:rPr>
        <w:t>Way DA</w:t>
      </w:r>
      <w:r>
        <w:t xml:space="preserve">. </w:t>
      </w:r>
      <w:r>
        <w:rPr>
          <w:b/>
          <w:bCs/>
        </w:rPr>
        <w:t>2019</w:t>
      </w:r>
      <w:r>
        <w:t xml:space="preserve">. Just the right temperature. </w:t>
      </w:r>
      <w:r>
        <w:rPr>
          <w:i/>
          <w:iCs/>
        </w:rPr>
        <w:t>Nat Ecol Evol</w:t>
      </w:r>
      <w:r>
        <w:t xml:space="preserve"> </w:t>
      </w:r>
      <w:r>
        <w:rPr>
          <w:b/>
          <w:bCs/>
        </w:rPr>
        <w:t>3</w:t>
      </w:r>
      <w:r>
        <w:t>: 718–719.</w:t>
      </w:r>
    </w:p>
    <w:p w14:paraId="7C066A14" w14:textId="77777777" w:rsidR="005D1570" w:rsidRDefault="00075BA3">
      <w:pPr>
        <w:pStyle w:val="Bibliography"/>
      </w:pPr>
      <w:bookmarkStart w:id="450" w:name="ref-waySunflecksTreesForests2012"/>
      <w:bookmarkEnd w:id="449"/>
      <w:r>
        <w:rPr>
          <w:b/>
          <w:bCs/>
        </w:rPr>
        <w:t>Way DA</w:t>
      </w:r>
      <w:r>
        <w:rPr>
          <w:b/>
          <w:bCs/>
        </w:rPr>
        <w:t xml:space="preserve">, </w:t>
      </w:r>
      <w:r>
        <w:rPr>
          <w:b/>
          <w:bCs/>
        </w:rPr>
        <w:t>Pearcy RW</w:t>
      </w:r>
      <w:r>
        <w:t xml:space="preserve">. </w:t>
      </w:r>
      <w:r>
        <w:rPr>
          <w:b/>
          <w:bCs/>
        </w:rPr>
        <w:t>201</w:t>
      </w:r>
      <w:r>
        <w:rPr>
          <w:b/>
          <w:bCs/>
        </w:rPr>
        <w:t>2</w:t>
      </w:r>
      <w:r>
        <w:t xml:space="preserve">. Sunflecks in trees and forests: From photosynthetic physiology to global change biology. </w:t>
      </w:r>
      <w:r>
        <w:rPr>
          <w:i/>
          <w:iCs/>
        </w:rPr>
        <w:t>Tree Physiology</w:t>
      </w:r>
      <w:r>
        <w:t xml:space="preserve"> </w:t>
      </w:r>
      <w:r>
        <w:rPr>
          <w:b/>
          <w:bCs/>
        </w:rPr>
        <w:t>32</w:t>
      </w:r>
      <w:r>
        <w:t>: 1066–1081.</w:t>
      </w:r>
    </w:p>
    <w:p w14:paraId="1D206F0A" w14:textId="77777777" w:rsidR="005D1570" w:rsidRDefault="00075BA3">
      <w:pPr>
        <w:pStyle w:val="Bibliography"/>
      </w:pPr>
      <w:bookmarkStart w:id="451" w:name="X41ea091c645df2377aa240d8ebadc8d5f52c8d1"/>
      <w:bookmarkEnd w:id="450"/>
      <w:r>
        <w:rPr>
          <w:b/>
          <w:bCs/>
        </w:rPr>
        <w:t>Webster C</w:t>
      </w:r>
      <w:r>
        <w:rPr>
          <w:b/>
          <w:bCs/>
        </w:rPr>
        <w:t xml:space="preserve">, </w:t>
      </w:r>
      <w:r>
        <w:rPr>
          <w:b/>
          <w:bCs/>
        </w:rPr>
        <w:t>Westoby M</w:t>
      </w:r>
      <w:r>
        <w:rPr>
          <w:b/>
          <w:bCs/>
        </w:rPr>
        <w:t xml:space="preserve">, </w:t>
      </w:r>
      <w:r>
        <w:rPr>
          <w:b/>
          <w:bCs/>
        </w:rPr>
        <w:t>Rutter N</w:t>
      </w:r>
      <w:r>
        <w:rPr>
          <w:b/>
          <w:bCs/>
        </w:rPr>
        <w:t xml:space="preserve">, </w:t>
      </w:r>
      <w:r>
        <w:rPr>
          <w:b/>
          <w:bCs/>
        </w:rPr>
        <w:t>Jonas T</w:t>
      </w:r>
      <w:r>
        <w:t xml:space="preserve">. </w:t>
      </w:r>
      <w:r>
        <w:rPr>
          <w:b/>
          <w:bCs/>
        </w:rPr>
        <w:t>2018</w:t>
      </w:r>
      <w:r>
        <w:t>. Three-dimensional thermal characterization of forest canopies using UAV photogrammetry</w:t>
      </w:r>
      <w:r>
        <w:t xml:space="preserve">. </w:t>
      </w:r>
      <w:r>
        <w:rPr>
          <w:i/>
          <w:iCs/>
        </w:rPr>
        <w:t>Remote Sensing of Environment</w:t>
      </w:r>
      <w:r>
        <w:t xml:space="preserve"> </w:t>
      </w:r>
      <w:r>
        <w:rPr>
          <w:b/>
          <w:bCs/>
        </w:rPr>
        <w:t>209</w:t>
      </w:r>
      <w:r>
        <w:t>: 835–847.</w:t>
      </w:r>
    </w:p>
    <w:p w14:paraId="00508A29" w14:textId="77777777" w:rsidR="005D1570" w:rsidRDefault="00075BA3">
      <w:pPr>
        <w:pStyle w:val="Bibliography"/>
      </w:pPr>
      <w:bookmarkStart w:id="452" w:name="ref-weerasingheCanopyPositionAffects2014"/>
      <w:bookmarkEnd w:id="451"/>
      <w:r>
        <w:rPr>
          <w:b/>
          <w:bCs/>
        </w:rPr>
        <w:t>Weerasinghe LK</w:t>
      </w:r>
      <w:r>
        <w:rPr>
          <w:b/>
          <w:bCs/>
        </w:rPr>
        <w:t xml:space="preserve">, </w:t>
      </w:r>
      <w:r>
        <w:rPr>
          <w:b/>
          <w:bCs/>
        </w:rPr>
        <w:t>Creek D</w:t>
      </w:r>
      <w:r>
        <w:rPr>
          <w:b/>
          <w:bCs/>
        </w:rPr>
        <w:t xml:space="preserve">, </w:t>
      </w:r>
      <w:r>
        <w:rPr>
          <w:b/>
          <w:bCs/>
        </w:rPr>
        <w:t>Crous KY</w:t>
      </w:r>
      <w:r>
        <w:rPr>
          <w:b/>
          <w:bCs/>
        </w:rPr>
        <w:t xml:space="preserve">, </w:t>
      </w:r>
      <w:r>
        <w:rPr>
          <w:b/>
          <w:bCs/>
        </w:rPr>
        <w:t>Xiang S</w:t>
      </w:r>
      <w:r>
        <w:rPr>
          <w:b/>
          <w:bCs/>
        </w:rPr>
        <w:t xml:space="preserve">, </w:t>
      </w:r>
      <w:r>
        <w:rPr>
          <w:b/>
          <w:bCs/>
        </w:rPr>
        <w:t>Liddell MJ</w:t>
      </w:r>
      <w:r>
        <w:rPr>
          <w:b/>
          <w:bCs/>
        </w:rPr>
        <w:t xml:space="preserve">, </w:t>
      </w:r>
      <w:r>
        <w:rPr>
          <w:b/>
          <w:bCs/>
        </w:rPr>
        <w:t>Turnbull MH</w:t>
      </w:r>
      <w:r>
        <w:rPr>
          <w:b/>
          <w:bCs/>
        </w:rPr>
        <w:t xml:space="preserve">, </w:t>
      </w:r>
      <w:r>
        <w:rPr>
          <w:b/>
          <w:bCs/>
        </w:rPr>
        <w:t>Atkin OK</w:t>
      </w:r>
      <w:r>
        <w:t xml:space="preserve">. </w:t>
      </w:r>
      <w:r>
        <w:rPr>
          <w:b/>
          <w:bCs/>
        </w:rPr>
        <w:t>2014</w:t>
      </w:r>
      <w:r>
        <w:t>. Canopy position affects the relationships between leaf respiration and associated traits in a tropical rainforest in Far Nort</w:t>
      </w:r>
      <w:r>
        <w:t xml:space="preserve">h Queensland. </w:t>
      </w:r>
      <w:r>
        <w:rPr>
          <w:i/>
          <w:iCs/>
        </w:rPr>
        <w:t>Tree Physiol</w:t>
      </w:r>
      <w:r>
        <w:t xml:space="preserve"> </w:t>
      </w:r>
      <w:r>
        <w:rPr>
          <w:b/>
          <w:bCs/>
        </w:rPr>
        <w:t>34</w:t>
      </w:r>
      <w:r>
        <w:t>: 564–584.</w:t>
      </w:r>
    </w:p>
    <w:p w14:paraId="2CD0EADD" w14:textId="77777777" w:rsidR="005D1570" w:rsidRDefault="00075BA3">
      <w:pPr>
        <w:pStyle w:val="Bibliography"/>
      </w:pPr>
      <w:bookmarkStart w:id="453" w:name="X192ff133854368f289373119964c29b658cd49c"/>
      <w:bookmarkEnd w:id="452"/>
      <w:r>
        <w:rPr>
          <w:b/>
          <w:bCs/>
        </w:rPr>
        <w:t>Wong SC</w:t>
      </w:r>
      <w:r>
        <w:rPr>
          <w:b/>
          <w:bCs/>
        </w:rPr>
        <w:t xml:space="preserve">, </w:t>
      </w:r>
      <w:r>
        <w:rPr>
          <w:b/>
          <w:bCs/>
        </w:rPr>
        <w:t>Cowan IR</w:t>
      </w:r>
      <w:r>
        <w:rPr>
          <w:b/>
          <w:bCs/>
        </w:rPr>
        <w:t xml:space="preserve">, </w:t>
      </w:r>
      <w:r>
        <w:rPr>
          <w:b/>
          <w:bCs/>
        </w:rPr>
        <w:t>Farquhar GD</w:t>
      </w:r>
      <w:r>
        <w:t xml:space="preserve">. </w:t>
      </w:r>
      <w:r>
        <w:rPr>
          <w:b/>
          <w:bCs/>
        </w:rPr>
        <w:t>1979</w:t>
      </w:r>
      <w:r>
        <w:t xml:space="preserve">. Stomatal conductance correlates with photosynthetic capacity. </w:t>
      </w:r>
      <w:r>
        <w:rPr>
          <w:i/>
          <w:iCs/>
        </w:rPr>
        <w:t>Nature</w:t>
      </w:r>
      <w:r>
        <w:t xml:space="preserve"> </w:t>
      </w:r>
      <w:r>
        <w:rPr>
          <w:b/>
          <w:bCs/>
        </w:rPr>
        <w:t>282</w:t>
      </w:r>
      <w:r>
        <w:t>: 424–426.</w:t>
      </w:r>
    </w:p>
    <w:p w14:paraId="65CEDAF4" w14:textId="77777777" w:rsidR="005D1570" w:rsidRDefault="00075BA3">
      <w:pPr>
        <w:pStyle w:val="Bibliography"/>
      </w:pPr>
      <w:bookmarkStart w:id="454" w:name="Xfd46dfd22c9227100a587c90504d559c5d589d0"/>
      <w:bookmarkEnd w:id="453"/>
      <w:r>
        <w:rPr>
          <w:b/>
          <w:bCs/>
        </w:rPr>
        <w:t>Woodward FI</w:t>
      </w:r>
      <w:r>
        <w:rPr>
          <w:b/>
          <w:bCs/>
        </w:rPr>
        <w:t xml:space="preserve">, </w:t>
      </w:r>
      <w:r>
        <w:rPr>
          <w:b/>
          <w:bCs/>
        </w:rPr>
        <w:t>Lomas MR</w:t>
      </w:r>
      <w:r>
        <w:t xml:space="preserve">. </w:t>
      </w:r>
      <w:r>
        <w:rPr>
          <w:b/>
          <w:bCs/>
        </w:rPr>
        <w:t>2004</w:t>
      </w:r>
      <w:r>
        <w:t xml:space="preserve">. Vegetation dynamics – simulating responses to climatic change. </w:t>
      </w:r>
      <w:r>
        <w:rPr>
          <w:i/>
          <w:iCs/>
        </w:rPr>
        <w:t>Bio</w:t>
      </w:r>
      <w:r>
        <w:rPr>
          <w:i/>
          <w:iCs/>
        </w:rPr>
        <w:t>logical Reviews</w:t>
      </w:r>
      <w:r>
        <w:t xml:space="preserve"> </w:t>
      </w:r>
      <w:r>
        <w:rPr>
          <w:b/>
          <w:bCs/>
        </w:rPr>
        <w:t>79</w:t>
      </w:r>
      <w:r>
        <w:t>: 643–670.</w:t>
      </w:r>
    </w:p>
    <w:p w14:paraId="4BB2B37B" w14:textId="77777777" w:rsidR="005D1570" w:rsidRDefault="00075BA3">
      <w:pPr>
        <w:pStyle w:val="Bibliography"/>
      </w:pPr>
      <w:bookmarkStart w:id="455" w:name="ref-wrightWorldwideLeafEconomics2004"/>
      <w:bookmarkEnd w:id="454"/>
      <w:r>
        <w:rPr>
          <w:b/>
          <w:bCs/>
        </w:rPr>
        <w:t>Wright IJ</w:t>
      </w:r>
      <w:r>
        <w:rPr>
          <w:b/>
          <w:bCs/>
        </w:rPr>
        <w:t xml:space="preserve">, </w:t>
      </w:r>
      <w:r>
        <w:rPr>
          <w:b/>
          <w:bCs/>
        </w:rPr>
        <w:t>Reich PB</w:t>
      </w:r>
      <w:r>
        <w:rPr>
          <w:b/>
          <w:bCs/>
        </w:rPr>
        <w:t xml:space="preserve">, </w:t>
      </w:r>
      <w:r>
        <w:rPr>
          <w:b/>
          <w:bCs/>
        </w:rPr>
        <w:t>Westoby M</w:t>
      </w:r>
      <w:r>
        <w:rPr>
          <w:b/>
          <w:bCs/>
        </w:rPr>
        <w:t xml:space="preserve">, </w:t>
      </w:r>
      <w:r>
        <w:rPr>
          <w:b/>
          <w:bCs/>
        </w:rPr>
        <w:t>Ackerly DD</w:t>
      </w:r>
      <w:r>
        <w:rPr>
          <w:b/>
          <w:bCs/>
        </w:rPr>
        <w:t xml:space="preserve">, </w:t>
      </w:r>
      <w:r>
        <w:rPr>
          <w:b/>
          <w:bCs/>
        </w:rPr>
        <w:t>Baruch Z</w:t>
      </w:r>
      <w:r>
        <w:rPr>
          <w:b/>
          <w:bCs/>
        </w:rPr>
        <w:t xml:space="preserve">, </w:t>
      </w:r>
      <w:r>
        <w:rPr>
          <w:b/>
          <w:bCs/>
        </w:rPr>
        <w:t>Bongers F</w:t>
      </w:r>
      <w:r>
        <w:rPr>
          <w:b/>
          <w:bCs/>
        </w:rPr>
        <w:t xml:space="preserve">, </w:t>
      </w:r>
      <w:r>
        <w:rPr>
          <w:b/>
          <w:bCs/>
        </w:rPr>
        <w:t>Cavender-Bares J</w:t>
      </w:r>
      <w:r>
        <w:rPr>
          <w:b/>
          <w:bCs/>
        </w:rPr>
        <w:t xml:space="preserve">, </w:t>
      </w:r>
      <w:r>
        <w:rPr>
          <w:b/>
          <w:bCs/>
        </w:rPr>
        <w:t>Chapin T</w:t>
      </w:r>
      <w:r>
        <w:rPr>
          <w:b/>
          <w:bCs/>
        </w:rPr>
        <w:t xml:space="preserve">, </w:t>
      </w:r>
      <w:r>
        <w:rPr>
          <w:b/>
          <w:bCs/>
        </w:rPr>
        <w:t>Cornelissen JHC</w:t>
      </w:r>
      <w:r>
        <w:rPr>
          <w:b/>
          <w:bCs/>
        </w:rPr>
        <w:t xml:space="preserve">, </w:t>
      </w:r>
      <w:r>
        <w:rPr>
          <w:b/>
          <w:bCs/>
        </w:rPr>
        <w:t>Diemer M</w:t>
      </w:r>
      <w:r>
        <w:rPr>
          <w:b/>
          <w:bCs/>
        </w:rPr>
        <w:t xml:space="preserve">,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219C64A8" w14:textId="77777777" w:rsidR="005D1570" w:rsidRDefault="00075BA3">
      <w:pPr>
        <w:pStyle w:val="Bibliography"/>
      </w:pPr>
      <w:bookmarkStart w:id="456" w:name="ref-wuLeafDevelopmentDemography2016"/>
      <w:bookmarkEnd w:id="455"/>
      <w:r>
        <w:rPr>
          <w:b/>
          <w:bCs/>
        </w:rPr>
        <w:t>Wu J</w:t>
      </w:r>
      <w:r>
        <w:rPr>
          <w:b/>
          <w:bCs/>
        </w:rPr>
        <w:t xml:space="preserve">, </w:t>
      </w:r>
      <w:r>
        <w:rPr>
          <w:b/>
          <w:bCs/>
        </w:rPr>
        <w:t>Albert LP</w:t>
      </w:r>
      <w:r>
        <w:rPr>
          <w:b/>
          <w:bCs/>
        </w:rPr>
        <w:t xml:space="preserve">, </w:t>
      </w:r>
      <w:r>
        <w:rPr>
          <w:b/>
          <w:bCs/>
        </w:rPr>
        <w:t>Lopes AP</w:t>
      </w:r>
      <w:r>
        <w:rPr>
          <w:b/>
          <w:bCs/>
        </w:rPr>
        <w:t xml:space="preserve">, </w:t>
      </w:r>
      <w:r>
        <w:rPr>
          <w:b/>
          <w:bCs/>
        </w:rPr>
        <w:t>Restrepo-Coupe N</w:t>
      </w:r>
      <w:r>
        <w:rPr>
          <w:b/>
          <w:bCs/>
        </w:rPr>
        <w:t xml:space="preserve">, </w:t>
      </w:r>
      <w:r>
        <w:rPr>
          <w:b/>
          <w:bCs/>
        </w:rPr>
        <w:t>Hayek M</w:t>
      </w:r>
      <w:r>
        <w:rPr>
          <w:b/>
          <w:bCs/>
        </w:rPr>
        <w:t xml:space="preserve">, </w:t>
      </w:r>
      <w:r>
        <w:rPr>
          <w:b/>
          <w:bCs/>
        </w:rPr>
        <w:t>Wiedemann KT</w:t>
      </w:r>
      <w:r>
        <w:rPr>
          <w:b/>
          <w:bCs/>
        </w:rPr>
        <w:t xml:space="preserve">, </w:t>
      </w:r>
      <w:r>
        <w:rPr>
          <w:b/>
          <w:bCs/>
        </w:rPr>
        <w:t>Guan K</w:t>
      </w:r>
      <w:r>
        <w:rPr>
          <w:b/>
          <w:bCs/>
        </w:rPr>
        <w:t xml:space="preserve">, </w:t>
      </w:r>
      <w:r>
        <w:rPr>
          <w:b/>
          <w:bCs/>
        </w:rPr>
        <w:t>Stark SC</w:t>
      </w:r>
      <w:r>
        <w:rPr>
          <w:b/>
          <w:bCs/>
        </w:rPr>
        <w:t xml:space="preserve">, </w:t>
      </w:r>
      <w:r>
        <w:rPr>
          <w:b/>
          <w:bCs/>
        </w:rPr>
        <w:t>Christoffersen B</w:t>
      </w:r>
      <w:r>
        <w:rPr>
          <w:b/>
          <w:bCs/>
        </w:rPr>
        <w:t xml:space="preserve">, </w:t>
      </w:r>
      <w:r>
        <w:rPr>
          <w:b/>
          <w:bCs/>
        </w:rPr>
        <w:t>Prohaska N</w:t>
      </w:r>
      <w:r>
        <w:rPr>
          <w:b/>
          <w:bCs/>
        </w:rPr>
        <w:t xml:space="preserve">, </w:t>
      </w:r>
      <w:r>
        <w:rPr>
          <w:b/>
          <w:bCs/>
          <w:i/>
          <w:iCs/>
        </w:rPr>
        <w:t>et al.</w:t>
      </w:r>
      <w:r>
        <w:t xml:space="preserve"> </w:t>
      </w:r>
      <w:r>
        <w:rPr>
          <w:b/>
          <w:bCs/>
        </w:rPr>
        <w:t>2016</w:t>
      </w:r>
      <w:r>
        <w:t xml:space="preserve">. Leaf development and demography explain photosynthetic seasonality in Amazon evergreen forests. </w:t>
      </w:r>
      <w:r>
        <w:rPr>
          <w:i/>
          <w:iCs/>
        </w:rPr>
        <w:t>Science</w:t>
      </w:r>
      <w:r>
        <w:t xml:space="preserve"> </w:t>
      </w:r>
      <w:r>
        <w:rPr>
          <w:b/>
          <w:bCs/>
        </w:rPr>
        <w:t>351</w:t>
      </w:r>
      <w:r>
        <w:t>: 972–976.</w:t>
      </w:r>
    </w:p>
    <w:p w14:paraId="07CE34E3" w14:textId="77777777" w:rsidR="005D1570" w:rsidRDefault="00075BA3">
      <w:pPr>
        <w:pStyle w:val="Bibliography"/>
      </w:pPr>
      <w:bookmarkStart w:id="457" w:name="ref-wykaResponsesLeafStructure2012"/>
      <w:bookmarkEnd w:id="456"/>
      <w:r>
        <w:rPr>
          <w:b/>
          <w:bCs/>
        </w:rPr>
        <w:t>Wyka TP</w:t>
      </w:r>
      <w:r>
        <w:rPr>
          <w:b/>
          <w:bCs/>
        </w:rPr>
        <w:t xml:space="preserve">, </w:t>
      </w:r>
      <w:r>
        <w:rPr>
          <w:b/>
          <w:bCs/>
        </w:rPr>
        <w:t>Oleksyn J</w:t>
      </w:r>
      <w:r>
        <w:rPr>
          <w:b/>
          <w:bCs/>
        </w:rPr>
        <w:t xml:space="preserve">, </w:t>
      </w:r>
      <w:r>
        <w:rPr>
          <w:b/>
          <w:bCs/>
        </w:rPr>
        <w:t>Żytkowiak R</w:t>
      </w:r>
      <w:r>
        <w:rPr>
          <w:b/>
          <w:bCs/>
        </w:rPr>
        <w:t xml:space="preserve">, </w:t>
      </w:r>
      <w:r>
        <w:rPr>
          <w:b/>
          <w:bCs/>
        </w:rPr>
        <w:t>Kar</w:t>
      </w:r>
      <w:r>
        <w:rPr>
          <w:b/>
          <w:bCs/>
        </w:rPr>
        <w:t>olewski P</w:t>
      </w:r>
      <w:r>
        <w:rPr>
          <w:b/>
          <w:bCs/>
        </w:rPr>
        <w:t xml:space="preserve">, </w:t>
      </w:r>
      <w:r>
        <w:rPr>
          <w:b/>
          <w:bCs/>
        </w:rPr>
        <w:t>Jagodziński AM</w:t>
      </w:r>
      <w:r>
        <w:rPr>
          <w:b/>
          <w:bCs/>
        </w:rPr>
        <w:t xml:space="preserve">, </w:t>
      </w:r>
      <w:r>
        <w:rPr>
          <w:b/>
          <w:bCs/>
        </w:rPr>
        <w:t>Reich PB</w:t>
      </w:r>
      <w:r>
        <w:t xml:space="preserve">. </w:t>
      </w:r>
      <w:r>
        <w:rPr>
          <w:b/>
          <w:bCs/>
        </w:rPr>
        <w:t>2012</w:t>
      </w:r>
      <w:r>
        <w:t xml:space="preserve">. Responses of leaf structure and photosynthetic properties to intra-canopy light gradients: A common garden test with four broadleaf deciduous angiosperm and seven evergreen conifer tree species. </w:t>
      </w:r>
      <w:r>
        <w:rPr>
          <w:i/>
          <w:iCs/>
        </w:rPr>
        <w:t>Oecologia</w:t>
      </w:r>
      <w:r>
        <w:t xml:space="preserve"> </w:t>
      </w:r>
      <w:r>
        <w:rPr>
          <w:b/>
          <w:bCs/>
        </w:rPr>
        <w:t>170</w:t>
      </w:r>
      <w:r>
        <w:t>: 11–</w:t>
      </w:r>
      <w:r>
        <w:t>24.</w:t>
      </w:r>
    </w:p>
    <w:p w14:paraId="0CCF9041" w14:textId="77777777" w:rsidR="005D1570" w:rsidRDefault="00075BA3">
      <w:pPr>
        <w:pStyle w:val="Bibliography"/>
      </w:pPr>
      <w:bookmarkStart w:id="458" w:name="ref-xuSeasonalVariabilityForest2020"/>
      <w:bookmarkEnd w:id="457"/>
      <w:r>
        <w:rPr>
          <w:b/>
          <w:bCs/>
        </w:rPr>
        <w:lastRenderedPageBreak/>
        <w:t>Xu B</w:t>
      </w:r>
      <w:r>
        <w:rPr>
          <w:b/>
          <w:bCs/>
        </w:rPr>
        <w:t xml:space="preserve">, </w:t>
      </w:r>
      <w:r>
        <w:rPr>
          <w:b/>
          <w:bCs/>
        </w:rPr>
        <w:t>Arain MA</w:t>
      </w:r>
      <w:r>
        <w:rPr>
          <w:b/>
          <w:bCs/>
        </w:rPr>
        <w:t xml:space="preserve">, </w:t>
      </w:r>
      <w:r>
        <w:rPr>
          <w:b/>
          <w:bCs/>
        </w:rPr>
        <w:t>Black TA</w:t>
      </w:r>
      <w:r>
        <w:rPr>
          <w:b/>
          <w:bCs/>
        </w:rPr>
        <w:t xml:space="preserve">, </w:t>
      </w:r>
      <w:r>
        <w:rPr>
          <w:b/>
          <w:bCs/>
        </w:rPr>
        <w:t>Law BE</w:t>
      </w:r>
      <w:r>
        <w:rPr>
          <w:b/>
          <w:bCs/>
        </w:rPr>
        <w:t xml:space="preserve">, </w:t>
      </w:r>
      <w:r>
        <w:rPr>
          <w:b/>
          <w:bCs/>
        </w:rPr>
        <w:t>Pastorello GZ</w:t>
      </w:r>
      <w:r>
        <w:rPr>
          <w:b/>
          <w:bCs/>
        </w:rPr>
        <w:t xml:space="preserve">, </w:t>
      </w:r>
      <w:r>
        <w:rPr>
          <w:b/>
          <w:bCs/>
        </w:rPr>
        <w:t>Chu H</w:t>
      </w:r>
      <w:r>
        <w:t xml:space="preserve">. </w:t>
      </w:r>
      <w:r>
        <w:rPr>
          <w:b/>
          <w:bCs/>
        </w:rPr>
        <w:t>2020</w:t>
      </w:r>
      <w:r>
        <w:t xml:space="preserve">. Seasonal variability of forest sensitivity to heat and drought stresses: A synthesis based on carbon fluxes from North American forest ecosystems. </w:t>
      </w:r>
      <w:r>
        <w:rPr>
          <w:i/>
          <w:iCs/>
        </w:rPr>
        <w:t>Global Change Biology</w:t>
      </w:r>
      <w:r>
        <w:t xml:space="preserve"> </w:t>
      </w:r>
      <w:r>
        <w:rPr>
          <w:b/>
          <w:bCs/>
        </w:rPr>
        <w:t>26</w:t>
      </w:r>
      <w:r>
        <w:t>: 901–918.</w:t>
      </w:r>
    </w:p>
    <w:p w14:paraId="11DDD267" w14:textId="77777777" w:rsidR="005D1570" w:rsidRDefault="00075BA3">
      <w:pPr>
        <w:pStyle w:val="Bibliography"/>
      </w:pPr>
      <w:bookmarkStart w:id="459" w:name="ref-xuSeasonalVariationTemperature2006"/>
      <w:bookmarkEnd w:id="458"/>
      <w:r>
        <w:rPr>
          <w:b/>
          <w:bCs/>
        </w:rPr>
        <w:t>Xu C-Y</w:t>
      </w:r>
      <w:r>
        <w:rPr>
          <w:b/>
          <w:bCs/>
        </w:rPr>
        <w:t xml:space="preserve">, </w:t>
      </w:r>
      <w:r>
        <w:rPr>
          <w:b/>
          <w:bCs/>
        </w:rPr>
        <w:t>Griffin KL</w:t>
      </w:r>
      <w:r>
        <w:t xml:space="preserve">. </w:t>
      </w:r>
      <w:r>
        <w:rPr>
          <w:b/>
          <w:bCs/>
        </w:rPr>
        <w:t>2006</w:t>
      </w:r>
      <w:r>
        <w:t xml:space="preserve">. Seasonal variation in the temperature response of leaf respiration in Quercus rubra: Foliage respiration and leaf properties. </w:t>
      </w:r>
      <w:r>
        <w:rPr>
          <w:i/>
          <w:iCs/>
        </w:rPr>
        <w:t>Functional Ecology</w:t>
      </w:r>
      <w:r>
        <w:t xml:space="preserve"> </w:t>
      </w:r>
      <w:r>
        <w:rPr>
          <w:b/>
          <w:bCs/>
        </w:rPr>
        <w:t>20</w:t>
      </w:r>
      <w:r>
        <w:t>: 778–789.</w:t>
      </w:r>
    </w:p>
    <w:p w14:paraId="05DD6328" w14:textId="77777777" w:rsidR="005D1570" w:rsidRDefault="00075BA3">
      <w:pPr>
        <w:pStyle w:val="Bibliography"/>
      </w:pPr>
      <w:bookmarkStart w:id="460" w:name="ref-yang_spatial_1999"/>
      <w:bookmarkEnd w:id="459"/>
      <w:r>
        <w:rPr>
          <w:b/>
          <w:bCs/>
        </w:rPr>
        <w:t>Yang PC</w:t>
      </w:r>
      <w:r>
        <w:rPr>
          <w:b/>
          <w:bCs/>
        </w:rPr>
        <w:t xml:space="preserve">, </w:t>
      </w:r>
      <w:r>
        <w:rPr>
          <w:b/>
          <w:bCs/>
        </w:rPr>
        <w:t>Black TA</w:t>
      </w:r>
      <w:r>
        <w:rPr>
          <w:b/>
          <w:bCs/>
        </w:rPr>
        <w:t xml:space="preserve">, </w:t>
      </w:r>
      <w:r>
        <w:rPr>
          <w:b/>
          <w:bCs/>
        </w:rPr>
        <w:t>Neumann HH</w:t>
      </w:r>
      <w:r>
        <w:rPr>
          <w:b/>
          <w:bCs/>
        </w:rPr>
        <w:t xml:space="preserve">, </w:t>
      </w:r>
      <w:r>
        <w:rPr>
          <w:b/>
          <w:bCs/>
        </w:rPr>
        <w:t>Novak MD</w:t>
      </w:r>
      <w:r>
        <w:rPr>
          <w:b/>
          <w:bCs/>
        </w:rPr>
        <w:t xml:space="preserve">, </w:t>
      </w:r>
      <w:r>
        <w:rPr>
          <w:b/>
          <w:bCs/>
        </w:rPr>
        <w:t>Blanken PD</w:t>
      </w:r>
      <w:r>
        <w:t xml:space="preserve">. </w:t>
      </w:r>
      <w:r>
        <w:rPr>
          <w:b/>
          <w:bCs/>
        </w:rPr>
        <w:t>1999</w:t>
      </w:r>
      <w:r>
        <w:t xml:space="preserve">. Spatial and temporal variability of CO2 concentration and flux in a boreal aspen forest. </w:t>
      </w:r>
      <w:r>
        <w:rPr>
          <w:i/>
          <w:iCs/>
        </w:rPr>
        <w:t>Journal of Geophysical Research: Atmospheres</w:t>
      </w:r>
      <w:r>
        <w:t xml:space="preserve"> </w:t>
      </w:r>
      <w:r>
        <w:rPr>
          <w:b/>
          <w:bCs/>
        </w:rPr>
        <w:t>104</w:t>
      </w:r>
      <w:r>
        <w:t>: 27653–27661.</w:t>
      </w:r>
    </w:p>
    <w:p w14:paraId="1931AFAE" w14:textId="77777777" w:rsidR="005D1570" w:rsidRDefault="00075BA3">
      <w:pPr>
        <w:pStyle w:val="Bibliography"/>
      </w:pPr>
      <w:bookmarkStart w:id="461" w:name="X2c6693de7c10c3eba18a1bf5ef34dfaeda5d7e4"/>
      <w:bookmarkEnd w:id="460"/>
      <w:r>
        <w:rPr>
          <w:b/>
          <w:bCs/>
        </w:rPr>
        <w:t>Yoder BJ</w:t>
      </w:r>
      <w:r>
        <w:rPr>
          <w:b/>
          <w:bCs/>
        </w:rPr>
        <w:t xml:space="preserve">, </w:t>
      </w:r>
      <w:r>
        <w:rPr>
          <w:b/>
          <w:bCs/>
        </w:rPr>
        <w:t>Ryan MG</w:t>
      </w:r>
      <w:r>
        <w:rPr>
          <w:b/>
          <w:bCs/>
        </w:rPr>
        <w:t xml:space="preserve">, </w:t>
      </w:r>
      <w:r>
        <w:rPr>
          <w:b/>
          <w:bCs/>
        </w:rPr>
        <w:t>Waring RH</w:t>
      </w:r>
      <w:r>
        <w:rPr>
          <w:b/>
          <w:bCs/>
        </w:rPr>
        <w:t xml:space="preserve">, </w:t>
      </w:r>
      <w:r>
        <w:rPr>
          <w:b/>
          <w:bCs/>
        </w:rPr>
        <w:t>Schoettle AW</w:t>
      </w:r>
      <w:r>
        <w:rPr>
          <w:b/>
          <w:bCs/>
        </w:rPr>
        <w:t xml:space="preserve">, </w:t>
      </w:r>
      <w:r>
        <w:rPr>
          <w:b/>
          <w:bCs/>
        </w:rPr>
        <w:t>Kaufmann MR</w:t>
      </w:r>
      <w:r>
        <w:t xml:space="preserve">. </w:t>
      </w:r>
      <w:r>
        <w:rPr>
          <w:b/>
          <w:bCs/>
        </w:rPr>
        <w:t>1994</w:t>
      </w:r>
      <w:r>
        <w:t>. Evidence of Reduced Photosynthetic Rate</w:t>
      </w:r>
      <w:r>
        <w:t xml:space="preserve">s in Old Trees. </w:t>
      </w:r>
      <w:r>
        <w:rPr>
          <w:i/>
          <w:iCs/>
        </w:rPr>
        <w:t>Forest Science</w:t>
      </w:r>
      <w:r>
        <w:t xml:space="preserve"> </w:t>
      </w:r>
      <w:r>
        <w:rPr>
          <w:b/>
          <w:bCs/>
        </w:rPr>
        <w:t>40</w:t>
      </w:r>
      <w:r>
        <w:t>: 513–527.</w:t>
      </w:r>
    </w:p>
    <w:p w14:paraId="222D57E4" w14:textId="77777777" w:rsidR="005D1570" w:rsidRDefault="00075BA3">
      <w:pPr>
        <w:pStyle w:val="Bibliography"/>
      </w:pPr>
      <w:bookmarkStart w:id="462" w:name="Xc06f0fb26040ad2999593e8c72c512ace6236df"/>
      <w:bookmarkEnd w:id="461"/>
      <w:r>
        <w:rPr>
          <w:b/>
          <w:bCs/>
        </w:rPr>
        <w:t>Zaragoza-Castells J</w:t>
      </w:r>
      <w:r>
        <w:rPr>
          <w:b/>
          <w:bCs/>
        </w:rPr>
        <w:t xml:space="preserve">, </w:t>
      </w:r>
      <w:r>
        <w:rPr>
          <w:b/>
          <w:bCs/>
        </w:rPr>
        <w:t>Sánchez-Gómez D</w:t>
      </w:r>
      <w:r>
        <w:rPr>
          <w:b/>
          <w:bCs/>
        </w:rPr>
        <w:t xml:space="preserve">, </w:t>
      </w:r>
      <w:r>
        <w:rPr>
          <w:b/>
          <w:bCs/>
        </w:rPr>
        <w:t>Hartley IP</w:t>
      </w:r>
      <w:r>
        <w:rPr>
          <w:b/>
          <w:bCs/>
        </w:rPr>
        <w:t xml:space="preserve">, </w:t>
      </w:r>
      <w:r>
        <w:rPr>
          <w:b/>
          <w:bCs/>
        </w:rPr>
        <w:t>Matesanz S</w:t>
      </w:r>
      <w:r>
        <w:rPr>
          <w:b/>
          <w:bCs/>
        </w:rPr>
        <w:t xml:space="preserve">, </w:t>
      </w:r>
      <w:r>
        <w:rPr>
          <w:b/>
          <w:bCs/>
        </w:rPr>
        <w:t>Valladares F</w:t>
      </w:r>
      <w:r>
        <w:rPr>
          <w:b/>
          <w:bCs/>
        </w:rPr>
        <w:t xml:space="preserve">, </w:t>
      </w:r>
      <w:r>
        <w:rPr>
          <w:b/>
          <w:bCs/>
        </w:rPr>
        <w:t>Lloyd J</w:t>
      </w:r>
      <w:r>
        <w:rPr>
          <w:b/>
          <w:bCs/>
        </w:rPr>
        <w:t xml:space="preserve">, </w:t>
      </w:r>
      <w:r>
        <w:rPr>
          <w:b/>
          <w:bCs/>
        </w:rPr>
        <w:t>Atkin OK</w:t>
      </w:r>
      <w:r>
        <w:t xml:space="preserve">. </w:t>
      </w:r>
      <w:r>
        <w:rPr>
          <w:b/>
          <w:bCs/>
        </w:rPr>
        <w:t>2008</w:t>
      </w:r>
      <w:r>
        <w:t>. Climate-dependent variations in leaf respiration in a dry-land, low productivity Mediterranean forest: The impo</w:t>
      </w:r>
      <w:r>
        <w:t xml:space="preserve">rtance of acclimation in both high-light and shaded habitats. </w:t>
      </w:r>
      <w:r>
        <w:rPr>
          <w:i/>
          <w:iCs/>
        </w:rPr>
        <w:t>Functional Ecology</w:t>
      </w:r>
      <w:r>
        <w:t xml:space="preserve"> </w:t>
      </w:r>
      <w:r>
        <w:rPr>
          <w:b/>
          <w:bCs/>
        </w:rPr>
        <w:t>22</w:t>
      </w:r>
      <w:r>
        <w:t>: 172–184.</w:t>
      </w:r>
    </w:p>
    <w:p w14:paraId="409189B7" w14:textId="77777777" w:rsidR="005D1570" w:rsidRDefault="00075BA3">
      <w:pPr>
        <w:pStyle w:val="Bibliography"/>
      </w:pPr>
      <w:bookmarkStart w:id="463" w:name="X27c95dc833287e4bb1b20a7048b719f55928e43"/>
      <w:bookmarkEnd w:id="462"/>
      <w:r>
        <w:rPr>
          <w:b/>
          <w:bCs/>
        </w:rPr>
        <w:t>Zaragoza-Castells J</w:t>
      </w:r>
      <w:r>
        <w:rPr>
          <w:b/>
          <w:bCs/>
        </w:rPr>
        <w:t xml:space="preserve">, </w:t>
      </w:r>
      <w:r>
        <w:rPr>
          <w:b/>
          <w:bCs/>
        </w:rPr>
        <w:t>Sánchez-Gómez D</w:t>
      </w:r>
      <w:r>
        <w:rPr>
          <w:b/>
          <w:bCs/>
        </w:rPr>
        <w:t xml:space="preserve">, </w:t>
      </w:r>
      <w:r>
        <w:rPr>
          <w:b/>
          <w:bCs/>
        </w:rPr>
        <w:t>Valladares F</w:t>
      </w:r>
      <w:r>
        <w:rPr>
          <w:b/>
          <w:bCs/>
        </w:rPr>
        <w:t xml:space="preserve">, </w:t>
      </w:r>
      <w:r>
        <w:rPr>
          <w:b/>
          <w:bCs/>
        </w:rPr>
        <w:t>Hurry V</w:t>
      </w:r>
      <w:r>
        <w:rPr>
          <w:b/>
          <w:bCs/>
        </w:rPr>
        <w:t xml:space="preserve">, </w:t>
      </w:r>
      <w:r>
        <w:rPr>
          <w:b/>
          <w:bCs/>
        </w:rPr>
        <w:t>Atkin OK</w:t>
      </w:r>
      <w:r>
        <w:t xml:space="preserve">. </w:t>
      </w:r>
      <w:r>
        <w:rPr>
          <w:b/>
          <w:bCs/>
        </w:rPr>
        <w:t>2007</w:t>
      </w:r>
      <w:r>
        <w:t xml:space="preserve">. Does growth irradiance affect temperature dependence and thermal acclimation of leaf </w:t>
      </w:r>
      <w:r>
        <w:t xml:space="preserve">respiration? Insights from a Mediterranean tree with long-lived leaves. </w:t>
      </w:r>
      <w:r>
        <w:rPr>
          <w:i/>
          <w:iCs/>
        </w:rPr>
        <w:t>Plant Cell Environ</w:t>
      </w:r>
      <w:r>
        <w:t xml:space="preserve"> </w:t>
      </w:r>
      <w:r>
        <w:rPr>
          <w:b/>
          <w:bCs/>
        </w:rPr>
        <w:t>30</w:t>
      </w:r>
      <w:r>
        <w:t>: 820–833.</w:t>
      </w:r>
    </w:p>
    <w:p w14:paraId="2A5CFAB0" w14:textId="77777777" w:rsidR="005D1570" w:rsidRDefault="00075BA3">
      <w:pPr>
        <w:pStyle w:val="Bibliography"/>
      </w:pPr>
      <w:bookmarkStart w:id="464" w:name="ref-zellweger_seasonal_2019"/>
      <w:bookmarkEnd w:id="463"/>
      <w:r>
        <w:rPr>
          <w:b/>
          <w:bCs/>
        </w:rPr>
        <w:t>Zellweger F</w:t>
      </w:r>
      <w:r>
        <w:rPr>
          <w:b/>
          <w:bCs/>
        </w:rPr>
        <w:t xml:space="preserve">, </w:t>
      </w:r>
      <w:r>
        <w:rPr>
          <w:b/>
          <w:bCs/>
        </w:rPr>
        <w:t>Coomes D</w:t>
      </w:r>
      <w:r>
        <w:rPr>
          <w:b/>
          <w:bCs/>
        </w:rPr>
        <w:t xml:space="preserve">, </w:t>
      </w:r>
      <w:r>
        <w:rPr>
          <w:b/>
          <w:bCs/>
        </w:rPr>
        <w:t>Lenoir J</w:t>
      </w:r>
      <w:r>
        <w:rPr>
          <w:b/>
          <w:bCs/>
        </w:rPr>
        <w:t xml:space="preserve">, </w:t>
      </w:r>
      <w:r>
        <w:rPr>
          <w:b/>
          <w:bCs/>
        </w:rPr>
        <w:t>Depauw L</w:t>
      </w:r>
      <w:r>
        <w:rPr>
          <w:b/>
          <w:bCs/>
        </w:rPr>
        <w:t xml:space="preserve">, </w:t>
      </w:r>
      <w:r>
        <w:rPr>
          <w:b/>
          <w:bCs/>
        </w:rPr>
        <w:t>Maes SL</w:t>
      </w:r>
      <w:r>
        <w:rPr>
          <w:b/>
          <w:bCs/>
        </w:rPr>
        <w:t xml:space="preserve">, </w:t>
      </w:r>
      <w:r>
        <w:rPr>
          <w:b/>
          <w:bCs/>
        </w:rPr>
        <w:t>Wulf M</w:t>
      </w:r>
      <w:r>
        <w:rPr>
          <w:b/>
          <w:bCs/>
        </w:rPr>
        <w:t xml:space="preserve">, </w:t>
      </w:r>
      <w:r>
        <w:rPr>
          <w:b/>
          <w:bCs/>
        </w:rPr>
        <w:t>Kirby KJ</w:t>
      </w:r>
      <w:r>
        <w:rPr>
          <w:b/>
          <w:bCs/>
        </w:rPr>
        <w:t xml:space="preserve">, </w:t>
      </w:r>
      <w:r>
        <w:rPr>
          <w:b/>
          <w:bCs/>
        </w:rPr>
        <w:t>Brunet J</w:t>
      </w:r>
      <w:r>
        <w:rPr>
          <w:b/>
          <w:bCs/>
        </w:rPr>
        <w:t xml:space="preserve">, </w:t>
      </w:r>
      <w:r>
        <w:rPr>
          <w:b/>
          <w:bCs/>
        </w:rPr>
        <w:t>Kopecký M</w:t>
      </w:r>
      <w:r>
        <w:rPr>
          <w:b/>
          <w:bCs/>
        </w:rPr>
        <w:t xml:space="preserve">, </w:t>
      </w:r>
      <w:r>
        <w:rPr>
          <w:b/>
          <w:bCs/>
        </w:rPr>
        <w:t>Máliš F</w:t>
      </w:r>
      <w:r>
        <w:rPr>
          <w:b/>
          <w:bCs/>
        </w:rPr>
        <w:t xml:space="preserve">, </w:t>
      </w:r>
      <w:r>
        <w:rPr>
          <w:b/>
          <w:bCs/>
          <w:i/>
          <w:iCs/>
        </w:rPr>
        <w:t>et al.</w:t>
      </w:r>
      <w:r>
        <w:t xml:space="preserve"> </w:t>
      </w:r>
      <w:r>
        <w:rPr>
          <w:b/>
          <w:bCs/>
        </w:rPr>
        <w:t>2019</w:t>
      </w:r>
      <w:r>
        <w:t xml:space="preserve">. Seasonal drivers of understorey temperature buffering in temperate deciduous forests across Europe (A Algar, Ed.). </w:t>
      </w:r>
      <w:r>
        <w:rPr>
          <w:i/>
          <w:iCs/>
        </w:rPr>
        <w:t>Global Ecology and Biogeography</w:t>
      </w:r>
      <w:r>
        <w:t xml:space="preserve"> </w:t>
      </w:r>
      <w:r>
        <w:rPr>
          <w:b/>
          <w:bCs/>
        </w:rPr>
        <w:t>28</w:t>
      </w:r>
      <w:r>
        <w:t>: 1774–1786.</w:t>
      </w:r>
    </w:p>
    <w:p w14:paraId="4C09F72C" w14:textId="77777777" w:rsidR="005D1570" w:rsidRDefault="00075BA3">
      <w:pPr>
        <w:pStyle w:val="Bibliography"/>
      </w:pPr>
      <w:bookmarkStart w:id="465" w:name="X56bd4fc883d47e3feaf914d72d99fa8db90454c"/>
      <w:bookmarkEnd w:id="464"/>
      <w:r>
        <w:rPr>
          <w:b/>
          <w:bCs/>
        </w:rPr>
        <w:t>Zellweger F</w:t>
      </w:r>
      <w:r>
        <w:rPr>
          <w:b/>
          <w:bCs/>
        </w:rPr>
        <w:t xml:space="preserve">, </w:t>
      </w:r>
      <w:r>
        <w:rPr>
          <w:b/>
          <w:bCs/>
        </w:rPr>
        <w:t>De Frenne P</w:t>
      </w:r>
      <w:r>
        <w:rPr>
          <w:b/>
          <w:bCs/>
        </w:rPr>
        <w:t xml:space="preserve">, </w:t>
      </w:r>
      <w:r>
        <w:rPr>
          <w:b/>
          <w:bCs/>
        </w:rPr>
        <w:t>Lenoir J</w:t>
      </w:r>
      <w:r>
        <w:rPr>
          <w:b/>
          <w:bCs/>
        </w:rPr>
        <w:t xml:space="preserve">, </w:t>
      </w:r>
      <w:r>
        <w:rPr>
          <w:b/>
          <w:bCs/>
        </w:rPr>
        <w:t>Vangansbeke P</w:t>
      </w:r>
      <w:r>
        <w:rPr>
          <w:b/>
          <w:bCs/>
        </w:rPr>
        <w:t xml:space="preserve">, </w:t>
      </w:r>
      <w:r>
        <w:rPr>
          <w:b/>
          <w:bCs/>
        </w:rPr>
        <w:t>Verheyen K</w:t>
      </w:r>
      <w:r>
        <w:rPr>
          <w:b/>
          <w:bCs/>
        </w:rPr>
        <w:t xml:space="preserve">, </w:t>
      </w:r>
      <w:r>
        <w:rPr>
          <w:b/>
          <w:bCs/>
        </w:rPr>
        <w:t>Bernhardt-Römermann M</w:t>
      </w:r>
      <w:r>
        <w:rPr>
          <w:b/>
          <w:bCs/>
        </w:rPr>
        <w:t xml:space="preserve">, </w:t>
      </w:r>
      <w:r>
        <w:rPr>
          <w:b/>
          <w:bCs/>
        </w:rPr>
        <w:t>Baeten</w:t>
      </w:r>
      <w:r>
        <w:rPr>
          <w:b/>
          <w:bCs/>
        </w:rPr>
        <w:t xml:space="preserve"> L</w:t>
      </w:r>
      <w:r>
        <w:rPr>
          <w:b/>
          <w:bCs/>
        </w:rPr>
        <w:t xml:space="preserve">, </w:t>
      </w:r>
      <w:r>
        <w:rPr>
          <w:b/>
          <w:bCs/>
        </w:rPr>
        <w:t>Hédl R</w:t>
      </w:r>
      <w:r>
        <w:rPr>
          <w:b/>
          <w:bCs/>
        </w:rPr>
        <w:t xml:space="preserve">, </w:t>
      </w:r>
      <w:r>
        <w:rPr>
          <w:b/>
          <w:bCs/>
        </w:rPr>
        <w:t>Berki I</w:t>
      </w:r>
      <w:r>
        <w:rPr>
          <w:b/>
          <w:bCs/>
        </w:rPr>
        <w:t xml:space="preserve">, </w:t>
      </w:r>
      <w:r>
        <w:rPr>
          <w:b/>
          <w:bCs/>
        </w:rPr>
        <w:t>Brunet J</w:t>
      </w:r>
      <w:r>
        <w:rPr>
          <w:b/>
          <w:bCs/>
        </w:rPr>
        <w:t xml:space="preserve">, </w:t>
      </w:r>
      <w:r>
        <w:rPr>
          <w:b/>
          <w:bCs/>
          <w:i/>
          <w:iCs/>
        </w:rPr>
        <w:t>et al.</w:t>
      </w:r>
      <w:r>
        <w:t xml:space="preserve"> </w:t>
      </w:r>
      <w:r>
        <w:rPr>
          <w:b/>
          <w:bCs/>
        </w:rPr>
        <w:t>2020</w:t>
      </w:r>
      <w:r>
        <w:t xml:space="preserve">. Forest microclimate dynamics drive plant responses to warming. </w:t>
      </w:r>
      <w:r>
        <w:rPr>
          <w:i/>
          <w:iCs/>
        </w:rPr>
        <w:t>Science</w:t>
      </w:r>
      <w:r>
        <w:t xml:space="preserve"> </w:t>
      </w:r>
      <w:r>
        <w:rPr>
          <w:b/>
          <w:bCs/>
        </w:rPr>
        <w:t>368</w:t>
      </w:r>
      <w:r>
        <w:t>: 772–775.</w:t>
      </w:r>
    </w:p>
    <w:p w14:paraId="355C2688" w14:textId="77777777" w:rsidR="005D1570" w:rsidRDefault="00075BA3">
      <w:pPr>
        <w:pStyle w:val="Bibliography"/>
      </w:pPr>
      <w:bookmarkStart w:id="466" w:name="ref-zhang_photosynthetic_2012"/>
      <w:bookmarkEnd w:id="465"/>
      <w:r>
        <w:rPr>
          <w:b/>
          <w:bCs/>
        </w:rPr>
        <w:t>Zhang J-L</w:t>
      </w:r>
      <w:r>
        <w:rPr>
          <w:b/>
          <w:bCs/>
        </w:rPr>
        <w:t xml:space="preserve">, </w:t>
      </w:r>
      <w:r>
        <w:rPr>
          <w:b/>
          <w:bCs/>
        </w:rPr>
        <w:t>Poorter L</w:t>
      </w:r>
      <w:r>
        <w:rPr>
          <w:b/>
          <w:bCs/>
        </w:rPr>
        <w:t xml:space="preserve">, </w:t>
      </w:r>
      <w:r>
        <w:rPr>
          <w:b/>
          <w:bCs/>
        </w:rPr>
        <w:t>Hao G-Y</w:t>
      </w:r>
      <w:r>
        <w:rPr>
          <w:b/>
          <w:bCs/>
        </w:rPr>
        <w:t xml:space="preserve">, </w:t>
      </w:r>
      <w:r>
        <w:rPr>
          <w:b/>
          <w:bCs/>
        </w:rPr>
        <w:t>Cao K-F</w:t>
      </w:r>
      <w:r>
        <w:t xml:space="preserve">. </w:t>
      </w:r>
      <w:r>
        <w:rPr>
          <w:b/>
          <w:bCs/>
        </w:rPr>
        <w:t>2012</w:t>
      </w:r>
      <w:r>
        <w:t>. Photosynthetic thermotolerance of woody savanna species in China is correlated wi</w:t>
      </w:r>
      <w:r>
        <w:t xml:space="preserve">th leaf life span. </w:t>
      </w:r>
      <w:r>
        <w:rPr>
          <w:i/>
          <w:iCs/>
        </w:rPr>
        <w:t>Annals of Botany</w:t>
      </w:r>
      <w:r>
        <w:t xml:space="preserve"> </w:t>
      </w:r>
      <w:r>
        <w:rPr>
          <w:b/>
          <w:bCs/>
        </w:rPr>
        <w:t>110</w:t>
      </w:r>
      <w:r>
        <w:t>: 1027–1033.</w:t>
      </w:r>
    </w:p>
    <w:p w14:paraId="2B3EF730" w14:textId="77777777" w:rsidR="005D1570" w:rsidRDefault="00075BA3">
      <w:pPr>
        <w:pStyle w:val="Bibliography"/>
      </w:pPr>
      <w:bookmarkStart w:id="467" w:name="ref-zhouLeafageEffectsTemperature2015"/>
      <w:bookmarkEnd w:id="466"/>
      <w:r>
        <w:rPr>
          <w:b/>
          <w:bCs/>
        </w:rPr>
        <w:t>Zhou H</w:t>
      </w:r>
      <w:r>
        <w:rPr>
          <w:b/>
          <w:bCs/>
        </w:rPr>
        <w:t xml:space="preserve">, </w:t>
      </w:r>
      <w:r>
        <w:rPr>
          <w:b/>
          <w:bCs/>
        </w:rPr>
        <w:t>Xu M</w:t>
      </w:r>
      <w:r>
        <w:rPr>
          <w:b/>
          <w:bCs/>
        </w:rPr>
        <w:t xml:space="preserve">, </w:t>
      </w:r>
      <w:r>
        <w:rPr>
          <w:b/>
          <w:bCs/>
        </w:rPr>
        <w:t>Pan H</w:t>
      </w:r>
      <w:r>
        <w:rPr>
          <w:b/>
          <w:bCs/>
        </w:rPr>
        <w:t xml:space="preserve">, </w:t>
      </w:r>
      <w:r>
        <w:rPr>
          <w:b/>
          <w:bCs/>
        </w:rPr>
        <w:t>Yu X</w:t>
      </w:r>
      <w:r>
        <w:t xml:space="preserve">. </w:t>
      </w:r>
      <w:r>
        <w:rPr>
          <w:b/>
          <w:bCs/>
        </w:rPr>
        <w:t>2015</w:t>
      </w:r>
      <w:r>
        <w:t xml:space="preserve">. Leaf-age effects on temperature responses of photosynthesis and respiration of an alpine oak, Quercus aquifolioides, in southwestern China. </w:t>
      </w:r>
      <w:r>
        <w:rPr>
          <w:i/>
          <w:iCs/>
        </w:rPr>
        <w:t>Tree Physiology</w:t>
      </w:r>
      <w:r>
        <w:t xml:space="preserve"> </w:t>
      </w:r>
      <w:r>
        <w:rPr>
          <w:b/>
          <w:bCs/>
        </w:rPr>
        <w:t>35</w:t>
      </w:r>
      <w:r>
        <w:t>: 1236–1248.</w:t>
      </w:r>
    </w:p>
    <w:p w14:paraId="299DC6BA" w14:textId="77777777" w:rsidR="005D1570" w:rsidRDefault="00075BA3">
      <w:pPr>
        <w:pStyle w:val="Bibliography"/>
      </w:pPr>
      <w:bookmarkStart w:id="468" w:name="ref-zweifelMiddayStomatalClosure2002"/>
      <w:bookmarkEnd w:id="467"/>
      <w:r>
        <w:rPr>
          <w:b/>
          <w:bCs/>
        </w:rPr>
        <w:t>Zweifel R</w:t>
      </w:r>
      <w:r>
        <w:rPr>
          <w:b/>
          <w:bCs/>
        </w:rPr>
        <w:t xml:space="preserve">, </w:t>
      </w:r>
      <w:r>
        <w:rPr>
          <w:b/>
          <w:bCs/>
        </w:rPr>
        <w:t>Bohm JP</w:t>
      </w:r>
      <w:r>
        <w:rPr>
          <w:b/>
          <w:bCs/>
        </w:rPr>
        <w:t xml:space="preserve">, </w:t>
      </w:r>
      <w:r>
        <w:rPr>
          <w:b/>
          <w:bCs/>
        </w:rPr>
        <w:t>Hasler R</w:t>
      </w:r>
      <w:r>
        <w:t xml:space="preserve">. </w:t>
      </w:r>
      <w:r>
        <w:rPr>
          <w:b/>
          <w:bCs/>
        </w:rPr>
        <w:t>2002</w:t>
      </w:r>
      <w:r>
        <w:t xml:space="preserve">. Midday stomatal closure in Norway spruce–reactions in the upper and lower crown. </w:t>
      </w:r>
      <w:r>
        <w:rPr>
          <w:i/>
          <w:iCs/>
        </w:rPr>
        <w:t>Tree Physiology</w:t>
      </w:r>
      <w:r>
        <w:t xml:space="preserve"> </w:t>
      </w:r>
      <w:r>
        <w:rPr>
          <w:b/>
          <w:bCs/>
        </w:rPr>
        <w:t>22</w:t>
      </w:r>
      <w:r>
        <w:t>: 1125–1136.</w:t>
      </w:r>
    </w:p>
    <w:p w14:paraId="24DDA2B1" w14:textId="77777777" w:rsidR="005D1570" w:rsidRDefault="00075BA3">
      <w:pPr>
        <w:pStyle w:val="Bibliography"/>
      </w:pPr>
      <w:bookmarkStart w:id="469" w:name="X56d926719da9351a167ef03030705e0d92337f8"/>
      <w:bookmarkEnd w:id="468"/>
      <w:r>
        <w:rPr>
          <w:b/>
          <w:bCs/>
        </w:rPr>
        <w:t>Zwieniecki MA</w:t>
      </w:r>
      <w:r>
        <w:rPr>
          <w:b/>
          <w:bCs/>
        </w:rPr>
        <w:t xml:space="preserve">, </w:t>
      </w:r>
      <w:r>
        <w:rPr>
          <w:b/>
          <w:bCs/>
        </w:rPr>
        <w:t>Boyce CK</w:t>
      </w:r>
      <w:r>
        <w:rPr>
          <w:b/>
          <w:bCs/>
        </w:rPr>
        <w:t xml:space="preserve">, </w:t>
      </w:r>
      <w:r>
        <w:rPr>
          <w:b/>
          <w:bCs/>
        </w:rPr>
        <w:t>Holbrook NM</w:t>
      </w:r>
      <w:r>
        <w:t xml:space="preserve">. </w:t>
      </w:r>
      <w:r>
        <w:rPr>
          <w:b/>
          <w:bCs/>
        </w:rPr>
        <w:t>2004</w:t>
      </w:r>
      <w:r>
        <w:t xml:space="preserve">. Hydraulic limitations imposed by crown placement determine final size and shape of Quercus rubra L. leaves. </w:t>
      </w:r>
      <w:r>
        <w:rPr>
          <w:i/>
          <w:iCs/>
        </w:rPr>
        <w:t>Plant, Cell &amp; Environment</w:t>
      </w:r>
      <w:r>
        <w:t xml:space="preserve"> </w:t>
      </w:r>
      <w:r>
        <w:rPr>
          <w:b/>
          <w:bCs/>
        </w:rPr>
        <w:t>27</w:t>
      </w:r>
      <w:r>
        <w:t>: 357–365.</w:t>
      </w:r>
      <w:bookmarkEnd w:id="138"/>
      <w:bookmarkEnd w:id="150"/>
      <w:bookmarkEnd w:id="152"/>
      <w:bookmarkEnd w:id="469"/>
    </w:p>
    <w:sectPr w:rsidR="005D1570">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5" w:author="Teixeira, Kristina A." w:date="2022-02-10T18:18:00Z" w:initials="TKA">
    <w:p w14:paraId="5D6F08F9" w14:textId="4740738E" w:rsidR="00F441B1" w:rsidRDefault="00F441B1">
      <w:pPr>
        <w:pStyle w:val="CommentText"/>
      </w:pPr>
      <w:r>
        <w:rPr>
          <w:rStyle w:val="CommentReference"/>
        </w:rPr>
        <w:annotationRef/>
      </w:r>
      <w:r>
        <w:t xml:space="preserve">Probably move this up, merge with top paragraph </w:t>
      </w:r>
    </w:p>
  </w:comment>
  <w:comment w:id="47" w:author="Teixeira, Kristina A." w:date="2022-02-10T10:13:00Z" w:initials="TKA">
    <w:p w14:paraId="39BB1642" w14:textId="77777777" w:rsidR="006760B4" w:rsidRDefault="006760B4">
      <w:pPr>
        <w:pStyle w:val="CommentText"/>
      </w:pPr>
      <w:r>
        <w:rPr>
          <w:rStyle w:val="CommentReference"/>
        </w:rPr>
        <w:annotationRef/>
      </w:r>
      <w:r>
        <w:t xml:space="preserve">If we go with this rearrangement, </w:t>
      </w:r>
    </w:p>
    <w:p w14:paraId="41A58138" w14:textId="77777777" w:rsidR="006760B4" w:rsidRDefault="006760B4">
      <w:pPr>
        <w:pStyle w:val="CommentText"/>
      </w:pPr>
    </w:p>
    <w:p w14:paraId="05C25716" w14:textId="77777777" w:rsidR="006760B4" w:rsidRDefault="00BC6469" w:rsidP="006760B4">
      <w:pPr>
        <w:pStyle w:val="CommentText"/>
        <w:numPr>
          <w:ilvl w:val="0"/>
          <w:numId w:val="3"/>
        </w:numPr>
      </w:pPr>
      <w:r>
        <w:t>Thermal tolerance traits need to move to this table</w:t>
      </w:r>
    </w:p>
    <w:p w14:paraId="31E75495" w14:textId="669D3C1C" w:rsidR="00BC6469" w:rsidRDefault="00BC6469" w:rsidP="006760B4">
      <w:pPr>
        <w:pStyle w:val="CommentText"/>
        <w:numPr>
          <w:ilvl w:val="0"/>
          <w:numId w:val="3"/>
        </w:numPr>
      </w:pPr>
      <w:r>
        <w:t xml:space="preserve"> It would be good to match the headings on this table to the section sub-headings. That’s currently done, except that we don’t have a paragraph on light absorption or reflectance. (Should we?)</w:t>
      </w:r>
    </w:p>
  </w:comment>
  <w:comment w:id="50" w:author="Teixeira, Kristina A." w:date="2022-02-10T13:42:00Z" w:initials="TKA">
    <w:p w14:paraId="4C78B435" w14:textId="03170BB4" w:rsidR="00806D65" w:rsidRDefault="00806D65">
      <w:pPr>
        <w:pStyle w:val="CommentText"/>
      </w:pPr>
      <w:r>
        <w:rPr>
          <w:rStyle w:val="CommentReference"/>
        </w:rPr>
        <w:annotationRef/>
      </w:r>
      <w:r>
        <w:t>Mention Lusk et al. exception in this paragraph</w:t>
      </w:r>
    </w:p>
  </w:comment>
  <w:comment w:id="57" w:author="Teixeira, Kristina A." w:date="2022-02-10T10:15:00Z" w:initials="TKA">
    <w:p w14:paraId="1A72B5E1" w14:textId="1C6609CA" w:rsidR="00BC6469" w:rsidRDefault="00BC6469">
      <w:pPr>
        <w:pStyle w:val="CommentText"/>
      </w:pPr>
      <w:r>
        <w:rPr>
          <w:rStyle w:val="CommentReference"/>
        </w:rPr>
        <w:annotationRef/>
      </w:r>
      <w:r>
        <w:t>It would be good to match the headings on the table to the section sub-headings. That’s currently done, except that we don’t have a paragraph on light absorption or reflectance. (Should we?)</w:t>
      </w:r>
    </w:p>
  </w:comment>
  <w:comment w:id="65" w:author="Teixeira, Kristina A." w:date="2022-02-10T10:12:00Z" w:initials="TKA">
    <w:p w14:paraId="30BC460D" w14:textId="392C805D" w:rsidR="006760B4" w:rsidRDefault="006760B4">
      <w:pPr>
        <w:pStyle w:val="CommentText"/>
      </w:pPr>
      <w:r>
        <w:rPr>
          <w:rStyle w:val="CommentReference"/>
        </w:rPr>
        <w:annotationRef/>
      </w:r>
      <w:r>
        <w:t>Two paragraphs to reconcile here.</w:t>
      </w:r>
    </w:p>
  </w:comment>
  <w:comment w:id="73" w:author="Teixeira, Kristina A." w:date="2022-02-10T10:12:00Z" w:initials="TKA">
    <w:p w14:paraId="04262243" w14:textId="4990620E" w:rsidR="006760B4" w:rsidRDefault="006760B4">
      <w:pPr>
        <w:pStyle w:val="CommentText"/>
      </w:pPr>
      <w:r>
        <w:rPr>
          <w:rStyle w:val="CommentReference"/>
        </w:rPr>
        <w:annotationRef/>
      </w:r>
      <w:r>
        <w:t>Previous paragraph, moved up</w:t>
      </w:r>
    </w:p>
  </w:comment>
  <w:comment w:id="94" w:author="Teixeira, Kristina A." w:date="2022-02-10T10:09:00Z" w:initials="TKA">
    <w:p w14:paraId="731E798C" w14:textId="77777777" w:rsidR="006760B4" w:rsidRDefault="006760B4" w:rsidP="006760B4">
      <w:pPr>
        <w:pStyle w:val="CommentText"/>
      </w:pPr>
      <w:r>
        <w:rPr>
          <w:rStyle w:val="CommentReference"/>
        </w:rPr>
        <w:annotationRef/>
      </w:r>
      <w:r>
        <w:t>Martijn’s paragraph from google docs</w:t>
      </w:r>
    </w:p>
  </w:comment>
  <w:comment w:id="97" w:author="Teixeira, Kristina A." w:date="2022-02-10T10:16:00Z" w:initials="TKA">
    <w:p w14:paraId="09EAE9AC" w14:textId="6CC567E1" w:rsidR="00BC6469" w:rsidRDefault="00BC6469">
      <w:pPr>
        <w:pStyle w:val="CommentText"/>
      </w:pPr>
      <w:r>
        <w:rPr>
          <w:rStyle w:val="CommentReference"/>
        </w:rPr>
        <w:annotationRef/>
      </w:r>
      <w:r>
        <w:t>We also don’t have this in the 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6F08F9" w15:done="0"/>
  <w15:commentEx w15:paraId="31E75495" w15:done="0"/>
  <w15:commentEx w15:paraId="4C78B435" w15:done="0"/>
  <w15:commentEx w15:paraId="1A72B5E1" w15:done="0"/>
  <w15:commentEx w15:paraId="30BC460D" w15:done="0"/>
  <w15:commentEx w15:paraId="04262243" w15:done="0"/>
  <w15:commentEx w15:paraId="731E798C" w15:done="0"/>
  <w15:commentEx w15:paraId="09EAE9A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FD587" w16cex:dateUtc="2022-02-10T23:18:00Z"/>
  <w16cex:commentExtensible w16cex:durableId="25AF63C6" w16cex:dateUtc="2022-02-10T15:13:00Z"/>
  <w16cex:commentExtensible w16cex:durableId="25AF94C8" w16cex:dateUtc="2022-02-10T18:42:00Z"/>
  <w16cex:commentExtensible w16cex:durableId="25AF6449" w16cex:dateUtc="2022-02-10T15:15:00Z"/>
  <w16cex:commentExtensible w16cex:durableId="25AF63A6" w16cex:dateUtc="2022-02-10T15:12:00Z"/>
  <w16cex:commentExtensible w16cex:durableId="25AF6391" w16cex:dateUtc="2022-02-10T15:12:00Z"/>
  <w16cex:commentExtensible w16cex:durableId="25AF62C6" w16cex:dateUtc="2022-02-10T15:09:00Z"/>
  <w16cex:commentExtensible w16cex:durableId="25AF6484" w16cex:dateUtc="2022-02-10T15: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6F08F9" w16cid:durableId="25AFD587"/>
  <w16cid:commentId w16cid:paraId="31E75495" w16cid:durableId="25AF63C6"/>
  <w16cid:commentId w16cid:paraId="4C78B435" w16cid:durableId="25AF94C8"/>
  <w16cid:commentId w16cid:paraId="1A72B5E1" w16cid:durableId="25AF6449"/>
  <w16cid:commentId w16cid:paraId="30BC460D" w16cid:durableId="25AF63A6"/>
  <w16cid:commentId w16cid:paraId="04262243" w16cid:durableId="25AF6391"/>
  <w16cid:commentId w16cid:paraId="731E798C" w16cid:durableId="25AF62C6"/>
  <w16cid:commentId w16cid:paraId="09EAE9AC" w16cid:durableId="25AF648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48517" w14:textId="77777777" w:rsidR="00075BA3" w:rsidRDefault="00075BA3">
      <w:pPr>
        <w:spacing w:after="0"/>
      </w:pPr>
      <w:r>
        <w:separator/>
      </w:r>
    </w:p>
  </w:endnote>
  <w:endnote w:type="continuationSeparator" w:id="0">
    <w:p w14:paraId="57F2F117" w14:textId="77777777" w:rsidR="00075BA3" w:rsidRDefault="00075BA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F4D9C" w14:textId="77777777" w:rsidR="00075BA3" w:rsidRDefault="00075BA3">
      <w:r>
        <w:separator/>
      </w:r>
    </w:p>
  </w:footnote>
  <w:footnote w:type="continuationSeparator" w:id="0">
    <w:p w14:paraId="73D85BBD" w14:textId="77777777" w:rsidR="00075BA3" w:rsidRDefault="00075B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74D8114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2C1AE401"/>
    <w:multiLevelType w:val="multilevel"/>
    <w:tmpl w:val="D3D8884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79756077"/>
    <w:multiLevelType w:val="hybridMultilevel"/>
    <w:tmpl w:val="552CF87A"/>
    <w:lvl w:ilvl="0" w:tplc="00FE72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eixeira, Kristina A.">
    <w15:presenceInfo w15:providerId="AD" w15:userId="S::teixeirak@si.edu::c41ea8dc-24b5-4131-938a-b2bb13d1b2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51234"/>
    <w:rsid w:val="00075BA3"/>
    <w:rsid w:val="00087DA9"/>
    <w:rsid w:val="004E29B3"/>
    <w:rsid w:val="005447B8"/>
    <w:rsid w:val="00581855"/>
    <w:rsid w:val="00590D07"/>
    <w:rsid w:val="005D1570"/>
    <w:rsid w:val="006760B4"/>
    <w:rsid w:val="00784D58"/>
    <w:rsid w:val="0079431A"/>
    <w:rsid w:val="00806D65"/>
    <w:rsid w:val="00860348"/>
    <w:rsid w:val="008D6863"/>
    <w:rsid w:val="00B86B75"/>
    <w:rsid w:val="00BC48D5"/>
    <w:rsid w:val="00BC6469"/>
    <w:rsid w:val="00C07EC9"/>
    <w:rsid w:val="00C36279"/>
    <w:rsid w:val="00E315A3"/>
    <w:rsid w:val="00F07877"/>
    <w:rsid w:val="00F441B1"/>
    <w:rsid w:val="00F905B1"/>
    <w:rsid w:val="00FD4726"/>
    <w:rsid w:val="00FF4DE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F93FF3C"/>
  <w15:docId w15:val="{8B8C51BB-8CBA-E24D-910E-1052FF258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Revision">
    <w:name w:val="Revision"/>
    <w:hidden/>
    <w:semiHidden/>
    <w:rsid w:val="00860348"/>
    <w:pPr>
      <w:spacing w:after="0"/>
    </w:pPr>
  </w:style>
  <w:style w:type="character" w:styleId="CommentReference">
    <w:name w:val="annotation reference"/>
    <w:basedOn w:val="DefaultParagraphFont"/>
    <w:semiHidden/>
    <w:unhideWhenUsed/>
    <w:rsid w:val="006760B4"/>
    <w:rPr>
      <w:sz w:val="16"/>
      <w:szCs w:val="16"/>
    </w:rPr>
  </w:style>
  <w:style w:type="paragraph" w:styleId="CommentText">
    <w:name w:val="annotation text"/>
    <w:basedOn w:val="Normal"/>
    <w:link w:val="CommentTextChar"/>
    <w:semiHidden/>
    <w:unhideWhenUsed/>
    <w:rsid w:val="006760B4"/>
    <w:rPr>
      <w:sz w:val="20"/>
      <w:szCs w:val="20"/>
    </w:rPr>
  </w:style>
  <w:style w:type="character" w:customStyle="1" w:styleId="CommentTextChar">
    <w:name w:val="Comment Text Char"/>
    <w:basedOn w:val="DefaultParagraphFont"/>
    <w:link w:val="CommentText"/>
    <w:semiHidden/>
    <w:rsid w:val="006760B4"/>
    <w:rPr>
      <w:sz w:val="20"/>
      <w:szCs w:val="20"/>
    </w:rPr>
  </w:style>
  <w:style w:type="paragraph" w:styleId="CommentSubject">
    <w:name w:val="annotation subject"/>
    <w:basedOn w:val="CommentText"/>
    <w:next w:val="CommentText"/>
    <w:link w:val="CommentSubjectChar"/>
    <w:semiHidden/>
    <w:unhideWhenUsed/>
    <w:rsid w:val="006760B4"/>
    <w:rPr>
      <w:b/>
      <w:bCs/>
    </w:rPr>
  </w:style>
  <w:style w:type="character" w:customStyle="1" w:styleId="CommentSubjectChar">
    <w:name w:val="Comment Subject Char"/>
    <w:basedOn w:val="CommentTextChar"/>
    <w:link w:val="CommentSubject"/>
    <w:semiHidden/>
    <w:rsid w:val="006760B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6387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7.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mailto:teixeirak@si.edu" TargetMode="Externa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omments" Target="comments.xml"/><Relationship Id="rId24" Type="http://schemas.openxmlformats.org/officeDocument/2006/relationships/hyperlink" Target="https://github.com/EcoClimLab/vertical-thermal-review"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neonscience.org/" TargetMode="External"/><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TotalTime>
  <Pages>61</Pages>
  <Words>23612</Words>
  <Characters>134594</Characters>
  <Application>Microsoft Office Word</Application>
  <DocSecurity>0</DocSecurity>
  <Lines>1121</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Teixeira, Kristina A.</dc:creator>
  <cp:keywords/>
  <cp:lastModifiedBy>Teixeira, Kristina A.</cp:lastModifiedBy>
  <cp:revision>7</cp:revision>
  <dcterms:created xsi:type="dcterms:W3CDTF">2022-02-10T15:03:00Z</dcterms:created>
  <dcterms:modified xsi:type="dcterms:W3CDTF">2022-02-10T23:19:00Z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@brooksVerticalGradientsPhotosynthetic1997a</vt:lpwstr>
  </property>
  <property fmtid="{D5CDD505-2E9C-101B-9397-08002B2CF9AE}" pid="5" name="output">
    <vt:lpwstr>word_document</vt:lpwstr>
  </property>
</Properties>
</file>